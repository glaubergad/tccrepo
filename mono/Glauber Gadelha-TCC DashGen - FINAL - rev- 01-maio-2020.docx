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158DE6" w14:textId="77777777" w:rsidR="008E5A73" w:rsidRDefault="00A004B7" w:rsidP="00E6058A">
      <w:pPr>
        <w:pStyle w:val="SemEspaamento"/>
        <w:jc w:val="center"/>
      </w:pPr>
      <w:r w:rsidRPr="002B2829">
        <w:t xml:space="preserve">INSTITUTO FEDERAL DE EDUCAÇÃO, CIÊNCIA E TECNOLOGIA DO </w:t>
      </w:r>
      <w:proofErr w:type="gramStart"/>
      <w:r w:rsidRPr="002B2829">
        <w:t>PARÁ</w:t>
      </w:r>
      <w:proofErr w:type="gramEnd"/>
    </w:p>
    <w:p w14:paraId="48F15E69" w14:textId="77777777" w:rsidR="00251F4F" w:rsidRPr="002B2829" w:rsidRDefault="00A004B7" w:rsidP="00A004B7">
      <w:pPr>
        <w:spacing w:line="240" w:lineRule="auto"/>
        <w:contextualSpacing/>
        <w:jc w:val="center"/>
        <w:rPr>
          <w:rFonts w:cs="Times New Roman"/>
          <w:szCs w:val="24"/>
        </w:rPr>
      </w:pPr>
      <w:r w:rsidRPr="002B2829">
        <w:rPr>
          <w:rFonts w:cs="Times New Roman"/>
          <w:szCs w:val="24"/>
        </w:rPr>
        <w:t>CURSO DE GRADUAÇÃO TECNOLÓGICA EM ANÁLISE E DESENVOLVIMENTO DE SISTEMAS</w:t>
      </w:r>
    </w:p>
    <w:p w14:paraId="6EBFC246" w14:textId="77777777" w:rsidR="00506BC7" w:rsidRPr="002B2829" w:rsidRDefault="00506BC7" w:rsidP="10E6EC3D">
      <w:pPr>
        <w:jc w:val="center"/>
        <w:rPr>
          <w:rFonts w:cs="Times New Roman"/>
        </w:rPr>
      </w:pPr>
    </w:p>
    <w:p w14:paraId="4D8CF95B" w14:textId="77777777" w:rsidR="10E6EC3D" w:rsidRPr="002B2829" w:rsidRDefault="10E6EC3D" w:rsidP="10E6EC3D">
      <w:pPr>
        <w:jc w:val="center"/>
        <w:rPr>
          <w:rFonts w:cs="Times New Roman"/>
        </w:rPr>
      </w:pPr>
    </w:p>
    <w:p w14:paraId="3446F0B3" w14:textId="77777777" w:rsidR="10E6EC3D" w:rsidRPr="002B2829" w:rsidRDefault="10E6EC3D" w:rsidP="10E6EC3D">
      <w:pPr>
        <w:jc w:val="center"/>
        <w:rPr>
          <w:rFonts w:cs="Times New Roman"/>
        </w:rPr>
      </w:pPr>
    </w:p>
    <w:p w14:paraId="208CD84C" w14:textId="77777777" w:rsidR="10E6EC3D" w:rsidRPr="002B2829" w:rsidRDefault="10E6EC3D" w:rsidP="10E6EC3D">
      <w:pPr>
        <w:jc w:val="center"/>
        <w:rPr>
          <w:rFonts w:cs="Times New Roman"/>
        </w:rPr>
      </w:pPr>
    </w:p>
    <w:p w14:paraId="5652AA35" w14:textId="77777777" w:rsidR="00251F4F" w:rsidRPr="002B2829" w:rsidRDefault="00A004B7" w:rsidP="00A004B7">
      <w:pPr>
        <w:spacing w:line="240" w:lineRule="auto"/>
        <w:jc w:val="center"/>
        <w:rPr>
          <w:rFonts w:cs="Times New Roman"/>
          <w:szCs w:val="24"/>
        </w:rPr>
      </w:pPr>
      <w:r w:rsidRPr="002B2829">
        <w:rPr>
          <w:rFonts w:cs="Times New Roman"/>
          <w:szCs w:val="24"/>
        </w:rPr>
        <w:t>GLAUBER MATTEIS GADELHA</w:t>
      </w:r>
    </w:p>
    <w:p w14:paraId="3C58A1D9" w14:textId="77777777" w:rsidR="087FAF2D" w:rsidRPr="002B2829" w:rsidRDefault="087FAF2D" w:rsidP="10E6EC3D">
      <w:pPr>
        <w:spacing w:line="240" w:lineRule="auto"/>
        <w:jc w:val="center"/>
        <w:rPr>
          <w:rFonts w:cs="Times New Roman"/>
        </w:rPr>
      </w:pPr>
    </w:p>
    <w:p w14:paraId="2F45DF92" w14:textId="77777777" w:rsidR="00BF02C4" w:rsidRPr="002B2829" w:rsidRDefault="00BF02C4" w:rsidP="10E6EC3D">
      <w:pPr>
        <w:jc w:val="center"/>
        <w:rPr>
          <w:rFonts w:cs="Times New Roman"/>
        </w:rPr>
      </w:pPr>
    </w:p>
    <w:p w14:paraId="269EA06F" w14:textId="77777777" w:rsidR="00BF02C4" w:rsidRPr="002B2829" w:rsidRDefault="00BF02C4" w:rsidP="0099743A">
      <w:pPr>
        <w:jc w:val="center"/>
        <w:rPr>
          <w:rFonts w:cs="Times New Roman"/>
          <w:szCs w:val="24"/>
        </w:rPr>
      </w:pPr>
    </w:p>
    <w:p w14:paraId="2E7D853D" w14:textId="77777777" w:rsidR="00A004B7" w:rsidRPr="002B2829" w:rsidRDefault="00A004B7" w:rsidP="0099743A">
      <w:pPr>
        <w:jc w:val="center"/>
        <w:rPr>
          <w:rFonts w:cs="Times New Roman"/>
          <w:szCs w:val="24"/>
        </w:rPr>
      </w:pPr>
    </w:p>
    <w:p w14:paraId="206D3081" w14:textId="77777777" w:rsidR="00A004B7" w:rsidRPr="002B2829" w:rsidRDefault="00A004B7" w:rsidP="0099743A">
      <w:pPr>
        <w:jc w:val="center"/>
        <w:rPr>
          <w:rFonts w:cs="Times New Roman"/>
          <w:szCs w:val="24"/>
        </w:rPr>
      </w:pPr>
    </w:p>
    <w:p w14:paraId="17EA994F" w14:textId="77777777" w:rsidR="00CE3589" w:rsidRPr="002B2829" w:rsidRDefault="008321D2" w:rsidP="00CE3589">
      <w:pPr>
        <w:spacing w:line="240" w:lineRule="auto"/>
        <w:jc w:val="center"/>
        <w:rPr>
          <w:rFonts w:cs="Times New Roman"/>
          <w:b/>
          <w:bCs/>
          <w:sz w:val="28"/>
          <w:szCs w:val="28"/>
        </w:rPr>
      </w:pPr>
      <w:proofErr w:type="spellStart"/>
      <w:proofErr w:type="gramStart"/>
      <w:r w:rsidRPr="008321D2">
        <w:rPr>
          <w:rFonts w:cs="Times New Roman"/>
          <w:b/>
          <w:bCs/>
          <w:sz w:val="28"/>
          <w:szCs w:val="28"/>
        </w:rPr>
        <w:t>DashGen</w:t>
      </w:r>
      <w:proofErr w:type="spellEnd"/>
      <w:proofErr w:type="gramEnd"/>
      <w:r w:rsidRPr="008321D2">
        <w:rPr>
          <w:rFonts w:cs="Times New Roman"/>
          <w:b/>
          <w:bCs/>
          <w:sz w:val="28"/>
          <w:szCs w:val="28"/>
        </w:rPr>
        <w:t>:</w:t>
      </w:r>
      <w:r>
        <w:rPr>
          <w:rFonts w:cs="Times New Roman"/>
          <w:b/>
          <w:bCs/>
          <w:sz w:val="28"/>
          <w:szCs w:val="28"/>
        </w:rPr>
        <w:t xml:space="preserve"> </w:t>
      </w:r>
      <w:r w:rsidR="00CE3589">
        <w:rPr>
          <w:rFonts w:cs="Times New Roman"/>
          <w:b/>
          <w:bCs/>
          <w:sz w:val="28"/>
          <w:szCs w:val="28"/>
        </w:rPr>
        <w:t xml:space="preserve">Gerador de quadros de apresentação de dados em formato de </w:t>
      </w:r>
      <w:proofErr w:type="spellStart"/>
      <w:r w:rsidR="000F65F0">
        <w:rPr>
          <w:rFonts w:cs="Times New Roman"/>
          <w:b/>
          <w:bCs/>
          <w:i/>
          <w:sz w:val="28"/>
          <w:szCs w:val="28"/>
        </w:rPr>
        <w:t>d</w:t>
      </w:r>
      <w:r w:rsidR="00F07A8A" w:rsidRPr="00F07A8A">
        <w:rPr>
          <w:rFonts w:cs="Times New Roman"/>
          <w:b/>
          <w:bCs/>
          <w:i/>
          <w:sz w:val="28"/>
          <w:szCs w:val="28"/>
        </w:rPr>
        <w:t>ashboards</w:t>
      </w:r>
      <w:proofErr w:type="spellEnd"/>
    </w:p>
    <w:p w14:paraId="1E083A60" w14:textId="77777777" w:rsidR="00506BC7" w:rsidRPr="002B2829" w:rsidRDefault="00506BC7" w:rsidP="0099743A">
      <w:pPr>
        <w:jc w:val="center"/>
        <w:rPr>
          <w:rFonts w:cs="Times New Roman"/>
          <w:szCs w:val="24"/>
        </w:rPr>
      </w:pPr>
    </w:p>
    <w:p w14:paraId="3CB44413" w14:textId="77777777" w:rsidR="007D01B9" w:rsidRPr="002B2829" w:rsidRDefault="007D01B9" w:rsidP="0099743A">
      <w:pPr>
        <w:jc w:val="center"/>
        <w:rPr>
          <w:rFonts w:cs="Times New Roman"/>
          <w:szCs w:val="24"/>
        </w:rPr>
      </w:pPr>
    </w:p>
    <w:p w14:paraId="6AA46684" w14:textId="77777777" w:rsidR="00506BC7" w:rsidRPr="002B2829" w:rsidRDefault="00506BC7" w:rsidP="0099743A">
      <w:pPr>
        <w:jc w:val="center"/>
        <w:rPr>
          <w:rFonts w:cs="Times New Roman"/>
          <w:szCs w:val="24"/>
        </w:rPr>
      </w:pPr>
    </w:p>
    <w:p w14:paraId="3FFDB915" w14:textId="77777777" w:rsidR="00506BC7" w:rsidRPr="002B2829" w:rsidRDefault="00506BC7" w:rsidP="0099743A">
      <w:pPr>
        <w:jc w:val="center"/>
        <w:rPr>
          <w:rFonts w:cs="Times New Roman"/>
          <w:szCs w:val="24"/>
        </w:rPr>
      </w:pPr>
    </w:p>
    <w:p w14:paraId="03B24063" w14:textId="77777777" w:rsidR="00506BC7" w:rsidRPr="002B2829" w:rsidRDefault="00506BC7" w:rsidP="0099743A">
      <w:pPr>
        <w:jc w:val="center"/>
        <w:rPr>
          <w:rFonts w:cs="Times New Roman"/>
          <w:szCs w:val="24"/>
        </w:rPr>
      </w:pPr>
    </w:p>
    <w:p w14:paraId="685CBCB3" w14:textId="77777777" w:rsidR="00506BC7" w:rsidRPr="002B2829" w:rsidRDefault="00506BC7" w:rsidP="0099743A">
      <w:pPr>
        <w:jc w:val="center"/>
        <w:rPr>
          <w:rFonts w:cs="Times New Roman"/>
          <w:szCs w:val="24"/>
        </w:rPr>
      </w:pPr>
    </w:p>
    <w:p w14:paraId="48C01BB5" w14:textId="77777777" w:rsidR="00506BC7" w:rsidRPr="002B2829" w:rsidRDefault="00506BC7" w:rsidP="0099743A">
      <w:pPr>
        <w:jc w:val="center"/>
        <w:rPr>
          <w:rFonts w:cs="Times New Roman"/>
          <w:szCs w:val="24"/>
        </w:rPr>
      </w:pPr>
    </w:p>
    <w:p w14:paraId="0CF3D230" w14:textId="77777777" w:rsidR="00506BC7" w:rsidRPr="002B2829" w:rsidRDefault="00506BC7" w:rsidP="0099743A">
      <w:pPr>
        <w:jc w:val="center"/>
        <w:rPr>
          <w:rFonts w:cs="Times New Roman"/>
          <w:szCs w:val="24"/>
        </w:rPr>
      </w:pPr>
    </w:p>
    <w:p w14:paraId="00D33057" w14:textId="77777777" w:rsidR="00506BC7" w:rsidRPr="002B2829" w:rsidRDefault="00506BC7" w:rsidP="0099743A">
      <w:pPr>
        <w:jc w:val="center"/>
        <w:rPr>
          <w:rFonts w:cs="Times New Roman"/>
          <w:szCs w:val="24"/>
        </w:rPr>
      </w:pPr>
    </w:p>
    <w:p w14:paraId="40F23639" w14:textId="77777777" w:rsidR="00506BC7" w:rsidRPr="002B2829" w:rsidRDefault="00506BC7" w:rsidP="0099743A">
      <w:pPr>
        <w:jc w:val="center"/>
        <w:rPr>
          <w:rFonts w:cs="Times New Roman"/>
          <w:szCs w:val="24"/>
        </w:rPr>
      </w:pPr>
    </w:p>
    <w:p w14:paraId="27170087" w14:textId="77777777" w:rsidR="00506BC7" w:rsidRPr="002B2829" w:rsidRDefault="00506BC7" w:rsidP="0099743A">
      <w:pPr>
        <w:jc w:val="center"/>
        <w:rPr>
          <w:rFonts w:cs="Times New Roman"/>
          <w:szCs w:val="24"/>
        </w:rPr>
      </w:pPr>
    </w:p>
    <w:p w14:paraId="387BF57D" w14:textId="77777777" w:rsidR="00506BC7" w:rsidRPr="002B2829" w:rsidRDefault="00506BC7" w:rsidP="0099743A">
      <w:pPr>
        <w:jc w:val="center"/>
        <w:rPr>
          <w:rFonts w:cs="Times New Roman"/>
          <w:szCs w:val="24"/>
        </w:rPr>
      </w:pPr>
    </w:p>
    <w:p w14:paraId="068589F7" w14:textId="77777777" w:rsidR="00A41A6D" w:rsidRPr="002B2829" w:rsidRDefault="00A41A6D" w:rsidP="0099743A">
      <w:pPr>
        <w:jc w:val="center"/>
        <w:rPr>
          <w:rFonts w:cs="Times New Roman"/>
          <w:szCs w:val="24"/>
        </w:rPr>
      </w:pPr>
    </w:p>
    <w:p w14:paraId="4C0A7C22" w14:textId="77777777" w:rsidR="00727986" w:rsidRPr="002B2829" w:rsidRDefault="00727986" w:rsidP="0099743A">
      <w:pPr>
        <w:jc w:val="center"/>
        <w:rPr>
          <w:rFonts w:cs="Times New Roman"/>
          <w:szCs w:val="24"/>
        </w:rPr>
      </w:pPr>
    </w:p>
    <w:p w14:paraId="4948EF0E" w14:textId="77777777" w:rsidR="00BF02C4" w:rsidRPr="002B2829" w:rsidRDefault="00BF02C4" w:rsidP="0099743A">
      <w:pPr>
        <w:jc w:val="center"/>
        <w:rPr>
          <w:rFonts w:cs="Times New Roman"/>
          <w:szCs w:val="24"/>
        </w:rPr>
      </w:pPr>
    </w:p>
    <w:p w14:paraId="0E07C99A" w14:textId="77777777" w:rsidR="00BF02C4" w:rsidRPr="002B2829" w:rsidRDefault="00BF02C4" w:rsidP="0099743A">
      <w:pPr>
        <w:jc w:val="center"/>
        <w:rPr>
          <w:rFonts w:cs="Times New Roman"/>
          <w:szCs w:val="24"/>
        </w:rPr>
      </w:pPr>
    </w:p>
    <w:p w14:paraId="5BCDC06E" w14:textId="77777777" w:rsidR="00BF02C4" w:rsidRPr="002B2829" w:rsidRDefault="00BF02C4" w:rsidP="0099743A">
      <w:pPr>
        <w:jc w:val="center"/>
        <w:rPr>
          <w:rFonts w:cs="Times New Roman"/>
          <w:szCs w:val="24"/>
        </w:rPr>
      </w:pPr>
    </w:p>
    <w:p w14:paraId="7F5C3198" w14:textId="77777777" w:rsidR="00727986" w:rsidRPr="002B2829" w:rsidRDefault="00727986" w:rsidP="0099743A">
      <w:pPr>
        <w:jc w:val="center"/>
        <w:rPr>
          <w:rFonts w:cs="Times New Roman"/>
          <w:szCs w:val="24"/>
        </w:rPr>
      </w:pPr>
    </w:p>
    <w:p w14:paraId="0EE79B2B" w14:textId="77777777" w:rsidR="00BF02C4" w:rsidRPr="002B2829" w:rsidRDefault="00BF02C4" w:rsidP="00727986">
      <w:pPr>
        <w:spacing w:line="240" w:lineRule="auto"/>
        <w:jc w:val="center"/>
        <w:rPr>
          <w:rFonts w:cs="Times New Roman"/>
          <w:szCs w:val="24"/>
        </w:rPr>
      </w:pPr>
    </w:p>
    <w:p w14:paraId="66387957" w14:textId="77777777" w:rsidR="00BF02C4" w:rsidRPr="002B2829" w:rsidRDefault="00BF02C4" w:rsidP="00727986">
      <w:pPr>
        <w:spacing w:line="240" w:lineRule="auto"/>
        <w:jc w:val="center"/>
        <w:rPr>
          <w:rFonts w:cs="Times New Roman"/>
          <w:szCs w:val="24"/>
        </w:rPr>
      </w:pPr>
    </w:p>
    <w:p w14:paraId="1F93EBB4" w14:textId="77777777" w:rsidR="001573F5" w:rsidRPr="002B2829" w:rsidRDefault="00A004B7" w:rsidP="00727986">
      <w:pPr>
        <w:spacing w:line="240" w:lineRule="auto"/>
        <w:jc w:val="center"/>
        <w:rPr>
          <w:rFonts w:cs="Times New Roman"/>
          <w:szCs w:val="24"/>
        </w:rPr>
      </w:pPr>
      <w:r w:rsidRPr="002B2829">
        <w:rPr>
          <w:rFonts w:cs="Times New Roman"/>
          <w:szCs w:val="24"/>
        </w:rPr>
        <w:t>BELÉM</w:t>
      </w:r>
    </w:p>
    <w:p w14:paraId="08C61DDA" w14:textId="77777777" w:rsidR="00A92E67" w:rsidRPr="002B2829" w:rsidRDefault="10E6EC3D" w:rsidP="10E6EC3D">
      <w:pPr>
        <w:spacing w:line="240" w:lineRule="auto"/>
        <w:jc w:val="center"/>
        <w:rPr>
          <w:rFonts w:cs="Times New Roman"/>
        </w:rPr>
      </w:pPr>
      <w:r w:rsidRPr="002B2829">
        <w:rPr>
          <w:rFonts w:cs="Times New Roman"/>
        </w:rPr>
        <w:t>20</w:t>
      </w:r>
      <w:r w:rsidR="0014352A">
        <w:rPr>
          <w:rFonts w:cs="Times New Roman"/>
        </w:rPr>
        <w:t>20</w:t>
      </w:r>
      <w:r w:rsidR="001573F5" w:rsidRPr="002B2829">
        <w:rPr>
          <w:rFonts w:cs="Times New Roman"/>
        </w:rPr>
        <w:br w:type="page"/>
      </w:r>
    </w:p>
    <w:p w14:paraId="3373F648" w14:textId="77777777" w:rsidR="00133D24" w:rsidRPr="002B2829" w:rsidRDefault="10E6EC3D" w:rsidP="00A004B7">
      <w:pPr>
        <w:spacing w:line="240" w:lineRule="auto"/>
        <w:jc w:val="center"/>
        <w:rPr>
          <w:rFonts w:cs="Times New Roman"/>
          <w:szCs w:val="24"/>
        </w:rPr>
      </w:pPr>
      <w:r w:rsidRPr="002B2829">
        <w:rPr>
          <w:rFonts w:cs="Times New Roman"/>
        </w:rPr>
        <w:lastRenderedPageBreak/>
        <w:t>GLAUBER MATTEIS GADELHA</w:t>
      </w:r>
    </w:p>
    <w:p w14:paraId="02BC09F1" w14:textId="77777777" w:rsidR="000535FB" w:rsidRPr="002B2829" w:rsidRDefault="000535FB" w:rsidP="0099743A">
      <w:pPr>
        <w:jc w:val="center"/>
        <w:rPr>
          <w:rFonts w:cs="Times New Roman"/>
          <w:szCs w:val="24"/>
        </w:rPr>
      </w:pPr>
    </w:p>
    <w:p w14:paraId="02D6179B" w14:textId="77777777" w:rsidR="000535FB" w:rsidRPr="002B2829" w:rsidRDefault="000535FB" w:rsidP="0099743A">
      <w:pPr>
        <w:jc w:val="center"/>
        <w:rPr>
          <w:rFonts w:cs="Times New Roman"/>
          <w:szCs w:val="24"/>
        </w:rPr>
      </w:pPr>
    </w:p>
    <w:p w14:paraId="6A543980" w14:textId="77777777" w:rsidR="000535FB" w:rsidRPr="002B2829" w:rsidRDefault="000535FB" w:rsidP="0099743A">
      <w:pPr>
        <w:jc w:val="center"/>
        <w:rPr>
          <w:rFonts w:cs="Times New Roman"/>
          <w:szCs w:val="24"/>
        </w:rPr>
      </w:pPr>
    </w:p>
    <w:p w14:paraId="3C2ECA13" w14:textId="77777777" w:rsidR="000535FB" w:rsidRPr="002B2829" w:rsidRDefault="000535FB" w:rsidP="0099743A">
      <w:pPr>
        <w:jc w:val="center"/>
        <w:rPr>
          <w:rFonts w:cs="Times New Roman"/>
          <w:szCs w:val="24"/>
        </w:rPr>
      </w:pPr>
    </w:p>
    <w:p w14:paraId="6A0B0049" w14:textId="77777777" w:rsidR="000535FB" w:rsidRPr="002B2829" w:rsidRDefault="000535FB" w:rsidP="0099743A">
      <w:pPr>
        <w:jc w:val="center"/>
        <w:rPr>
          <w:rFonts w:cs="Times New Roman"/>
          <w:szCs w:val="24"/>
        </w:rPr>
      </w:pPr>
    </w:p>
    <w:p w14:paraId="4316D200" w14:textId="77777777" w:rsidR="000535FB" w:rsidRPr="002B2829" w:rsidRDefault="000535FB" w:rsidP="0099743A">
      <w:pPr>
        <w:jc w:val="center"/>
        <w:rPr>
          <w:rFonts w:cs="Times New Roman"/>
          <w:szCs w:val="24"/>
        </w:rPr>
      </w:pPr>
    </w:p>
    <w:p w14:paraId="5D832FE7" w14:textId="77777777" w:rsidR="000535FB" w:rsidRPr="002B2829" w:rsidRDefault="000535FB" w:rsidP="0099743A">
      <w:pPr>
        <w:jc w:val="center"/>
        <w:rPr>
          <w:rFonts w:cs="Times New Roman"/>
          <w:szCs w:val="24"/>
        </w:rPr>
      </w:pPr>
    </w:p>
    <w:p w14:paraId="0CD18BF6" w14:textId="77777777" w:rsidR="000535FB" w:rsidRPr="002B2829" w:rsidRDefault="000535FB" w:rsidP="0099743A">
      <w:pPr>
        <w:jc w:val="center"/>
        <w:rPr>
          <w:rFonts w:cs="Times New Roman"/>
          <w:szCs w:val="24"/>
        </w:rPr>
      </w:pPr>
    </w:p>
    <w:p w14:paraId="5DF30414" w14:textId="77777777" w:rsidR="000535FB" w:rsidRPr="002B2829" w:rsidRDefault="000535FB" w:rsidP="0099743A">
      <w:pPr>
        <w:jc w:val="center"/>
        <w:rPr>
          <w:rFonts w:cs="Times New Roman"/>
          <w:szCs w:val="24"/>
        </w:rPr>
      </w:pPr>
    </w:p>
    <w:p w14:paraId="4EF05772" w14:textId="77777777" w:rsidR="000535FB" w:rsidRPr="002B2829" w:rsidRDefault="000535FB" w:rsidP="0099743A">
      <w:pPr>
        <w:jc w:val="center"/>
        <w:rPr>
          <w:rFonts w:cs="Times New Roman"/>
          <w:szCs w:val="24"/>
        </w:rPr>
      </w:pPr>
    </w:p>
    <w:p w14:paraId="755784A1" w14:textId="77777777" w:rsidR="00927514" w:rsidRPr="002B2829" w:rsidRDefault="00927514" w:rsidP="0099743A">
      <w:pPr>
        <w:jc w:val="center"/>
        <w:rPr>
          <w:rFonts w:cs="Times New Roman"/>
          <w:b/>
          <w:sz w:val="28"/>
          <w:szCs w:val="24"/>
        </w:rPr>
      </w:pPr>
    </w:p>
    <w:p w14:paraId="39881AFC" w14:textId="77777777" w:rsidR="00060780" w:rsidRPr="002B2829" w:rsidRDefault="00060780" w:rsidP="00060780">
      <w:pPr>
        <w:spacing w:line="240" w:lineRule="auto"/>
        <w:jc w:val="center"/>
        <w:rPr>
          <w:rFonts w:cs="Times New Roman"/>
          <w:b/>
          <w:bCs/>
          <w:sz w:val="28"/>
          <w:szCs w:val="28"/>
        </w:rPr>
      </w:pPr>
      <w:proofErr w:type="spellStart"/>
      <w:proofErr w:type="gramStart"/>
      <w:r w:rsidRPr="008321D2">
        <w:rPr>
          <w:rFonts w:cs="Times New Roman"/>
          <w:b/>
          <w:bCs/>
          <w:sz w:val="28"/>
          <w:szCs w:val="28"/>
        </w:rPr>
        <w:t>DashGen</w:t>
      </w:r>
      <w:proofErr w:type="spellEnd"/>
      <w:proofErr w:type="gramEnd"/>
      <w:r w:rsidRPr="008321D2">
        <w:rPr>
          <w:rFonts w:cs="Times New Roman"/>
          <w:b/>
          <w:bCs/>
          <w:sz w:val="28"/>
          <w:szCs w:val="28"/>
        </w:rPr>
        <w:t>:</w:t>
      </w:r>
      <w:r>
        <w:rPr>
          <w:rFonts w:cs="Times New Roman"/>
          <w:b/>
          <w:bCs/>
          <w:sz w:val="28"/>
          <w:szCs w:val="28"/>
        </w:rPr>
        <w:t xml:space="preserve"> Gerador de quadros de apresentação de dados em formato de </w:t>
      </w:r>
      <w:proofErr w:type="spellStart"/>
      <w:r>
        <w:rPr>
          <w:rFonts w:cs="Times New Roman"/>
          <w:b/>
          <w:bCs/>
          <w:i/>
          <w:sz w:val="28"/>
          <w:szCs w:val="28"/>
        </w:rPr>
        <w:t>d</w:t>
      </w:r>
      <w:r w:rsidRPr="00F07A8A">
        <w:rPr>
          <w:rFonts w:cs="Times New Roman"/>
          <w:b/>
          <w:bCs/>
          <w:i/>
          <w:sz w:val="28"/>
          <w:szCs w:val="28"/>
        </w:rPr>
        <w:t>ashboards</w:t>
      </w:r>
      <w:proofErr w:type="spellEnd"/>
    </w:p>
    <w:p w14:paraId="3580112F" w14:textId="77777777" w:rsidR="10E6EC3D" w:rsidRPr="002B2829" w:rsidRDefault="10E6EC3D" w:rsidP="10E6EC3D">
      <w:pPr>
        <w:spacing w:line="240" w:lineRule="auto"/>
        <w:jc w:val="center"/>
        <w:rPr>
          <w:rFonts w:cs="Times New Roman"/>
          <w:b/>
          <w:bCs/>
          <w:sz w:val="28"/>
          <w:szCs w:val="28"/>
        </w:rPr>
      </w:pPr>
    </w:p>
    <w:p w14:paraId="0D201789" w14:textId="77777777" w:rsidR="00A92E67" w:rsidRPr="002B2829" w:rsidRDefault="00A92E67" w:rsidP="0099743A">
      <w:pPr>
        <w:jc w:val="center"/>
        <w:rPr>
          <w:rFonts w:cs="Times New Roman"/>
          <w:szCs w:val="24"/>
        </w:rPr>
      </w:pPr>
    </w:p>
    <w:p w14:paraId="2333A5FB" w14:textId="77777777" w:rsidR="00A92E67" w:rsidRPr="002B2829" w:rsidRDefault="00A92E67" w:rsidP="0099743A">
      <w:pPr>
        <w:jc w:val="center"/>
        <w:rPr>
          <w:rFonts w:cs="Times New Roman"/>
          <w:szCs w:val="24"/>
        </w:rPr>
      </w:pPr>
    </w:p>
    <w:p w14:paraId="0F736567" w14:textId="77777777" w:rsidR="00BF02C4" w:rsidRPr="002B2829" w:rsidRDefault="00BF02C4" w:rsidP="0099743A">
      <w:pPr>
        <w:jc w:val="center"/>
        <w:rPr>
          <w:rFonts w:cs="Times New Roman"/>
          <w:szCs w:val="24"/>
        </w:rPr>
      </w:pPr>
    </w:p>
    <w:p w14:paraId="5905E460" w14:textId="77777777" w:rsidR="00A92E67" w:rsidRPr="002B2829" w:rsidRDefault="00A92E67" w:rsidP="0099743A">
      <w:pPr>
        <w:jc w:val="right"/>
        <w:rPr>
          <w:rFonts w:cs="Times New Roman"/>
          <w:szCs w:val="24"/>
        </w:rPr>
      </w:pPr>
    </w:p>
    <w:p w14:paraId="52172D69" w14:textId="77777777" w:rsidR="000535FB" w:rsidRPr="002B2829" w:rsidRDefault="00231E88" w:rsidP="00FB02B1">
      <w:pPr>
        <w:spacing w:line="240" w:lineRule="auto"/>
        <w:ind w:left="4253"/>
        <w:rPr>
          <w:rFonts w:cs="Times New Roman"/>
          <w:szCs w:val="24"/>
        </w:rPr>
      </w:pPr>
      <w:r w:rsidRPr="002B2829">
        <w:rPr>
          <w:rFonts w:cs="Times New Roman"/>
        </w:rPr>
        <w:t xml:space="preserve">Trabalho de Conclusão de Curso apresentado à coordenação do curso de Tecnologia em Análise e Desenvolvimento de Sistemas do Instituto Federal de Educação, Ciência e Tecnologia do Pará para obtenção de </w:t>
      </w:r>
      <w:r w:rsidR="006A6516" w:rsidRPr="002B2829">
        <w:rPr>
          <w:rFonts w:cs="Times New Roman"/>
        </w:rPr>
        <w:t>Gra</w:t>
      </w:r>
      <w:r w:rsidR="006A6516">
        <w:rPr>
          <w:rFonts w:cs="Times New Roman"/>
        </w:rPr>
        <w:t>u</w:t>
      </w:r>
      <w:r w:rsidR="006A6516" w:rsidRPr="002B2829">
        <w:rPr>
          <w:rFonts w:cs="Times New Roman"/>
        </w:rPr>
        <w:t xml:space="preserve"> </w:t>
      </w:r>
      <w:r w:rsidRPr="002B2829">
        <w:rPr>
          <w:rFonts w:cs="Times New Roman"/>
        </w:rPr>
        <w:t xml:space="preserve">em Tecnologia em Análise e Desenvolvimento de Sistemas. </w:t>
      </w:r>
    </w:p>
    <w:p w14:paraId="5E35FC9E" w14:textId="77777777" w:rsidR="00231E88" w:rsidRPr="002B2829" w:rsidRDefault="00231E88" w:rsidP="10E6EC3D">
      <w:pPr>
        <w:spacing w:line="240" w:lineRule="auto"/>
        <w:ind w:left="4253"/>
        <w:rPr>
          <w:rFonts w:cs="Times New Roman"/>
        </w:rPr>
      </w:pPr>
    </w:p>
    <w:p w14:paraId="582933AE" w14:textId="77777777" w:rsidR="10E6EC3D" w:rsidRPr="002B2829" w:rsidRDefault="10E6EC3D" w:rsidP="10E6EC3D">
      <w:pPr>
        <w:spacing w:line="240" w:lineRule="auto"/>
        <w:ind w:left="4253"/>
        <w:rPr>
          <w:rFonts w:cs="Times New Roman"/>
        </w:rPr>
      </w:pPr>
      <w:r w:rsidRPr="002B2829">
        <w:rPr>
          <w:rFonts w:cs="Times New Roman"/>
        </w:rPr>
        <w:t xml:space="preserve">Orientador: </w:t>
      </w:r>
      <w:proofErr w:type="gramStart"/>
      <w:r w:rsidRPr="002B2829">
        <w:rPr>
          <w:rFonts w:cs="Times New Roman"/>
        </w:rPr>
        <w:t>Prof.</w:t>
      </w:r>
      <w:proofErr w:type="gramEnd"/>
      <w:r w:rsidRPr="002B2829">
        <w:rPr>
          <w:rFonts w:cs="Times New Roman"/>
        </w:rPr>
        <w:t xml:space="preserve"> </w:t>
      </w:r>
      <w:r w:rsidR="003620C0">
        <w:rPr>
          <w:rFonts w:cs="Times New Roman"/>
        </w:rPr>
        <w:t xml:space="preserve">Me. </w:t>
      </w:r>
      <w:r w:rsidRPr="002B2829">
        <w:rPr>
          <w:rFonts w:cs="Times New Roman"/>
        </w:rPr>
        <w:t>Claudio Roberto de Lima Martins</w:t>
      </w:r>
    </w:p>
    <w:p w14:paraId="3FB084D6" w14:textId="77777777" w:rsidR="001573F5" w:rsidRPr="002B2829" w:rsidRDefault="001573F5" w:rsidP="0099743A">
      <w:pPr>
        <w:jc w:val="center"/>
        <w:rPr>
          <w:rFonts w:cs="Times New Roman"/>
          <w:szCs w:val="24"/>
        </w:rPr>
      </w:pPr>
    </w:p>
    <w:p w14:paraId="71E4CB6C" w14:textId="77777777" w:rsidR="000535FB" w:rsidRPr="002B2829" w:rsidRDefault="000535FB" w:rsidP="0099743A">
      <w:pPr>
        <w:jc w:val="center"/>
        <w:rPr>
          <w:rFonts w:cs="Times New Roman"/>
          <w:szCs w:val="24"/>
        </w:rPr>
      </w:pPr>
    </w:p>
    <w:p w14:paraId="715CEB96" w14:textId="77777777" w:rsidR="00727986" w:rsidRPr="002B2829" w:rsidRDefault="00727986" w:rsidP="0099743A">
      <w:pPr>
        <w:jc w:val="center"/>
        <w:rPr>
          <w:rFonts w:cs="Times New Roman"/>
          <w:szCs w:val="24"/>
        </w:rPr>
      </w:pPr>
    </w:p>
    <w:p w14:paraId="14C6D55A" w14:textId="77777777" w:rsidR="00727986" w:rsidRPr="002B2829" w:rsidRDefault="00727986" w:rsidP="0099743A">
      <w:pPr>
        <w:jc w:val="center"/>
        <w:rPr>
          <w:rFonts w:cs="Times New Roman"/>
          <w:szCs w:val="24"/>
        </w:rPr>
      </w:pPr>
    </w:p>
    <w:p w14:paraId="2AF39AEA" w14:textId="77777777" w:rsidR="00A004B7" w:rsidRDefault="00A004B7" w:rsidP="0099743A">
      <w:pPr>
        <w:jc w:val="center"/>
        <w:rPr>
          <w:rFonts w:cs="Times New Roman"/>
          <w:szCs w:val="24"/>
        </w:rPr>
      </w:pPr>
    </w:p>
    <w:p w14:paraId="5E8AC5D8" w14:textId="77777777" w:rsidR="003734A6" w:rsidRPr="002B2829" w:rsidRDefault="003734A6" w:rsidP="0099743A">
      <w:pPr>
        <w:jc w:val="center"/>
        <w:rPr>
          <w:rFonts w:cs="Times New Roman"/>
          <w:szCs w:val="24"/>
        </w:rPr>
      </w:pPr>
    </w:p>
    <w:p w14:paraId="0CD4CA36" w14:textId="77777777" w:rsidR="004D64D2" w:rsidRPr="002B2829" w:rsidRDefault="004D64D2" w:rsidP="0099743A">
      <w:pPr>
        <w:jc w:val="center"/>
        <w:rPr>
          <w:rFonts w:cs="Times New Roman"/>
          <w:szCs w:val="24"/>
        </w:rPr>
      </w:pPr>
    </w:p>
    <w:p w14:paraId="5A5E2BD1" w14:textId="77777777" w:rsidR="000535FB" w:rsidRPr="002B2829" w:rsidRDefault="00A004B7" w:rsidP="00BF02C4">
      <w:pPr>
        <w:spacing w:line="240" w:lineRule="auto"/>
        <w:jc w:val="center"/>
        <w:rPr>
          <w:rFonts w:cs="Times New Roman"/>
          <w:szCs w:val="24"/>
        </w:rPr>
      </w:pPr>
      <w:r w:rsidRPr="002B2829">
        <w:rPr>
          <w:rFonts w:cs="Times New Roman"/>
          <w:szCs w:val="24"/>
        </w:rPr>
        <w:t>BELÉM</w:t>
      </w:r>
    </w:p>
    <w:p w14:paraId="69C3E596" w14:textId="77777777" w:rsidR="006749CA" w:rsidRDefault="000535FB" w:rsidP="00BF02C4">
      <w:pPr>
        <w:spacing w:line="240" w:lineRule="auto"/>
        <w:jc w:val="center"/>
        <w:rPr>
          <w:rFonts w:cs="Times New Roman"/>
          <w:szCs w:val="24"/>
        </w:rPr>
      </w:pPr>
      <w:r w:rsidRPr="002B2829">
        <w:rPr>
          <w:rFonts w:cs="Times New Roman"/>
          <w:szCs w:val="24"/>
        </w:rPr>
        <w:t>20</w:t>
      </w:r>
      <w:r w:rsidR="000A639D">
        <w:rPr>
          <w:rFonts w:cs="Times New Roman"/>
          <w:szCs w:val="24"/>
        </w:rPr>
        <w:t>20</w:t>
      </w:r>
    </w:p>
    <w:p w14:paraId="1B4BA494" w14:textId="77777777" w:rsidR="006749CA" w:rsidRDefault="006749CA">
      <w:pPr>
        <w:spacing w:after="160" w:line="240" w:lineRule="auto"/>
        <w:jc w:val="left"/>
        <w:rPr>
          <w:rFonts w:cs="Times New Roman"/>
          <w:szCs w:val="24"/>
        </w:rPr>
      </w:pPr>
    </w:p>
    <w:p w14:paraId="3FF5899F" w14:textId="77777777" w:rsidR="006749CA" w:rsidRDefault="006749CA" w:rsidP="00BF02C4">
      <w:pPr>
        <w:spacing w:line="240" w:lineRule="auto"/>
        <w:jc w:val="center"/>
        <w:rPr>
          <w:rFonts w:cs="Times New Roman"/>
          <w:szCs w:val="24"/>
        </w:rPr>
      </w:pPr>
    </w:p>
    <w:p w14:paraId="49AD7A05" w14:textId="77777777" w:rsidR="006749CA" w:rsidRDefault="006749CA" w:rsidP="00BF02C4">
      <w:pPr>
        <w:spacing w:line="240" w:lineRule="auto"/>
        <w:jc w:val="center"/>
        <w:rPr>
          <w:rFonts w:cs="Times New Roman"/>
          <w:szCs w:val="24"/>
        </w:rPr>
      </w:pPr>
    </w:p>
    <w:p w14:paraId="1F2EE2D1" w14:textId="77777777" w:rsidR="006749CA" w:rsidRDefault="006749CA" w:rsidP="00BF02C4">
      <w:pPr>
        <w:spacing w:line="240" w:lineRule="auto"/>
        <w:jc w:val="center"/>
        <w:rPr>
          <w:rFonts w:cs="Times New Roman"/>
          <w:szCs w:val="24"/>
        </w:rPr>
      </w:pPr>
    </w:p>
    <w:p w14:paraId="64C02CF6" w14:textId="77777777" w:rsidR="006749CA" w:rsidRDefault="006749CA" w:rsidP="00BF02C4">
      <w:pPr>
        <w:spacing w:line="240" w:lineRule="auto"/>
        <w:jc w:val="center"/>
        <w:rPr>
          <w:rFonts w:cs="Times New Roman"/>
          <w:szCs w:val="24"/>
        </w:rPr>
      </w:pPr>
    </w:p>
    <w:p w14:paraId="3B89CCAF" w14:textId="77777777" w:rsidR="006749CA" w:rsidRDefault="006749CA" w:rsidP="00BF02C4">
      <w:pPr>
        <w:spacing w:line="240" w:lineRule="auto"/>
        <w:jc w:val="center"/>
        <w:rPr>
          <w:rFonts w:cs="Times New Roman"/>
          <w:szCs w:val="24"/>
        </w:rPr>
      </w:pPr>
    </w:p>
    <w:p w14:paraId="307E1DF5" w14:textId="77777777" w:rsidR="006749CA" w:rsidRDefault="006749CA" w:rsidP="00BF02C4">
      <w:pPr>
        <w:spacing w:line="240" w:lineRule="auto"/>
        <w:jc w:val="center"/>
        <w:rPr>
          <w:rFonts w:cs="Times New Roman"/>
          <w:szCs w:val="24"/>
        </w:rPr>
      </w:pPr>
    </w:p>
    <w:p w14:paraId="7150054F" w14:textId="77777777" w:rsidR="006749CA" w:rsidRDefault="006749CA" w:rsidP="00BF02C4">
      <w:pPr>
        <w:spacing w:line="240" w:lineRule="auto"/>
        <w:jc w:val="center"/>
        <w:rPr>
          <w:rFonts w:cs="Times New Roman"/>
          <w:szCs w:val="24"/>
        </w:rPr>
      </w:pPr>
    </w:p>
    <w:p w14:paraId="25E8A894" w14:textId="77777777" w:rsidR="006749CA" w:rsidRDefault="006749CA" w:rsidP="00BF02C4">
      <w:pPr>
        <w:spacing w:line="240" w:lineRule="auto"/>
        <w:jc w:val="center"/>
        <w:rPr>
          <w:rFonts w:cs="Times New Roman"/>
          <w:szCs w:val="24"/>
        </w:rPr>
      </w:pPr>
    </w:p>
    <w:p w14:paraId="6997F96C" w14:textId="77777777" w:rsidR="006749CA" w:rsidRDefault="006749CA" w:rsidP="00BF02C4">
      <w:pPr>
        <w:spacing w:line="240" w:lineRule="auto"/>
        <w:jc w:val="center"/>
        <w:rPr>
          <w:rFonts w:cs="Times New Roman"/>
          <w:szCs w:val="24"/>
        </w:rPr>
      </w:pPr>
    </w:p>
    <w:p w14:paraId="0648A544" w14:textId="77777777" w:rsidR="006749CA" w:rsidRDefault="006749CA" w:rsidP="00BF02C4">
      <w:pPr>
        <w:spacing w:line="240" w:lineRule="auto"/>
        <w:jc w:val="center"/>
        <w:rPr>
          <w:rFonts w:cs="Times New Roman"/>
          <w:szCs w:val="24"/>
        </w:rPr>
      </w:pPr>
    </w:p>
    <w:p w14:paraId="2BF8CCF0" w14:textId="77777777" w:rsidR="006749CA" w:rsidRDefault="006749CA" w:rsidP="00BF02C4">
      <w:pPr>
        <w:spacing w:line="240" w:lineRule="auto"/>
        <w:jc w:val="center"/>
        <w:rPr>
          <w:rFonts w:cs="Times New Roman"/>
          <w:szCs w:val="24"/>
        </w:rPr>
      </w:pPr>
    </w:p>
    <w:p w14:paraId="02DAE59D" w14:textId="77777777" w:rsidR="006749CA" w:rsidRDefault="006749CA" w:rsidP="00BF02C4">
      <w:pPr>
        <w:spacing w:line="240" w:lineRule="auto"/>
        <w:jc w:val="center"/>
        <w:rPr>
          <w:rFonts w:cs="Times New Roman"/>
          <w:szCs w:val="24"/>
        </w:rPr>
      </w:pPr>
    </w:p>
    <w:p w14:paraId="22A76405" w14:textId="77777777" w:rsidR="006749CA" w:rsidRDefault="006749CA" w:rsidP="00BF02C4">
      <w:pPr>
        <w:spacing w:line="240" w:lineRule="auto"/>
        <w:jc w:val="center"/>
        <w:rPr>
          <w:rFonts w:cs="Times New Roman"/>
          <w:szCs w:val="24"/>
        </w:rPr>
      </w:pPr>
    </w:p>
    <w:p w14:paraId="0AB4DF33" w14:textId="77777777" w:rsidR="006749CA" w:rsidRDefault="006749CA" w:rsidP="00BF02C4">
      <w:pPr>
        <w:spacing w:line="240" w:lineRule="auto"/>
        <w:jc w:val="center"/>
        <w:rPr>
          <w:rFonts w:cs="Times New Roman"/>
          <w:szCs w:val="24"/>
        </w:rPr>
      </w:pPr>
    </w:p>
    <w:p w14:paraId="57E367AA" w14:textId="77777777" w:rsidR="006749CA" w:rsidRDefault="006749CA" w:rsidP="00BF02C4">
      <w:pPr>
        <w:spacing w:line="240" w:lineRule="auto"/>
        <w:jc w:val="center"/>
        <w:rPr>
          <w:rFonts w:cs="Times New Roman"/>
          <w:szCs w:val="24"/>
        </w:rPr>
      </w:pPr>
    </w:p>
    <w:p w14:paraId="4A0CD12E" w14:textId="77777777" w:rsidR="006749CA" w:rsidRDefault="006749CA" w:rsidP="00BF02C4">
      <w:pPr>
        <w:spacing w:line="240" w:lineRule="auto"/>
        <w:jc w:val="center"/>
        <w:rPr>
          <w:rFonts w:cs="Times New Roman"/>
          <w:szCs w:val="24"/>
        </w:rPr>
      </w:pPr>
    </w:p>
    <w:p w14:paraId="68C1A52E" w14:textId="77777777" w:rsidR="006749CA" w:rsidRDefault="006749CA" w:rsidP="00BF02C4">
      <w:pPr>
        <w:spacing w:line="240" w:lineRule="auto"/>
        <w:jc w:val="center"/>
        <w:rPr>
          <w:rFonts w:cs="Times New Roman"/>
          <w:szCs w:val="24"/>
        </w:rPr>
      </w:pPr>
    </w:p>
    <w:p w14:paraId="67EABCE3" w14:textId="77777777" w:rsidR="006749CA" w:rsidRDefault="006749CA" w:rsidP="00BF02C4">
      <w:pPr>
        <w:spacing w:line="240" w:lineRule="auto"/>
        <w:jc w:val="center"/>
        <w:rPr>
          <w:rFonts w:cs="Times New Roman"/>
          <w:szCs w:val="24"/>
        </w:rPr>
      </w:pPr>
    </w:p>
    <w:p w14:paraId="335D2EE0" w14:textId="77777777" w:rsidR="006749CA" w:rsidRDefault="006749CA" w:rsidP="00BF02C4">
      <w:pPr>
        <w:spacing w:line="240" w:lineRule="auto"/>
        <w:jc w:val="center"/>
        <w:rPr>
          <w:rFonts w:cs="Times New Roman"/>
          <w:szCs w:val="24"/>
        </w:rPr>
      </w:pPr>
      <w:r>
        <w:rPr>
          <w:rFonts w:cs="Times New Roman"/>
          <w:szCs w:val="24"/>
        </w:rPr>
        <w:t>(RESERVADA PARA FICHA CATALOGRÁFICA)</w:t>
      </w:r>
    </w:p>
    <w:p w14:paraId="18DC1C1F" w14:textId="77777777" w:rsidR="006749CA" w:rsidRDefault="006749CA" w:rsidP="00BF02C4">
      <w:pPr>
        <w:spacing w:line="240" w:lineRule="auto"/>
        <w:jc w:val="center"/>
        <w:rPr>
          <w:rFonts w:cs="Times New Roman"/>
          <w:szCs w:val="24"/>
        </w:rPr>
      </w:pPr>
    </w:p>
    <w:p w14:paraId="4F2F9572" w14:textId="77777777" w:rsidR="006749CA" w:rsidRDefault="006749CA" w:rsidP="006749CA">
      <w:pPr>
        <w:spacing w:after="160" w:line="240" w:lineRule="auto"/>
        <w:jc w:val="center"/>
        <w:rPr>
          <w:rFonts w:cs="Times New Roman"/>
          <w:szCs w:val="24"/>
        </w:rPr>
      </w:pPr>
      <w:r>
        <w:rPr>
          <w:rFonts w:cs="Times New Roman"/>
          <w:szCs w:val="24"/>
        </w:rPr>
        <w:br w:type="page"/>
      </w:r>
    </w:p>
    <w:p w14:paraId="6F851B7D" w14:textId="77777777" w:rsidR="001B4790" w:rsidRPr="002B2829" w:rsidRDefault="001B4790" w:rsidP="001B4790">
      <w:pPr>
        <w:spacing w:line="240" w:lineRule="auto"/>
        <w:jc w:val="center"/>
        <w:rPr>
          <w:rFonts w:cs="Times New Roman"/>
          <w:szCs w:val="24"/>
        </w:rPr>
      </w:pPr>
      <w:r w:rsidRPr="002B2829">
        <w:rPr>
          <w:rFonts w:cs="Times New Roman"/>
        </w:rPr>
        <w:lastRenderedPageBreak/>
        <w:t>GLAUBER MATTEIS GADELHA</w:t>
      </w:r>
    </w:p>
    <w:p w14:paraId="607C8BE2" w14:textId="77777777" w:rsidR="001B4790" w:rsidRPr="002B2829" w:rsidRDefault="001B4790" w:rsidP="001B4790">
      <w:pPr>
        <w:jc w:val="center"/>
        <w:rPr>
          <w:rFonts w:cs="Times New Roman"/>
          <w:szCs w:val="24"/>
        </w:rPr>
      </w:pPr>
    </w:p>
    <w:p w14:paraId="250F5883" w14:textId="77777777" w:rsidR="001B4790" w:rsidRPr="002B2829" w:rsidRDefault="001B4790" w:rsidP="001B4790">
      <w:pPr>
        <w:spacing w:line="240" w:lineRule="auto"/>
        <w:jc w:val="center"/>
        <w:rPr>
          <w:rFonts w:cs="Times New Roman"/>
          <w:szCs w:val="24"/>
        </w:rPr>
      </w:pPr>
    </w:p>
    <w:p w14:paraId="58C35349" w14:textId="77777777" w:rsidR="001B4790" w:rsidRPr="002B2829" w:rsidRDefault="001B4790" w:rsidP="001B4790">
      <w:pPr>
        <w:jc w:val="center"/>
        <w:rPr>
          <w:rFonts w:cs="Times New Roman"/>
          <w:b/>
          <w:sz w:val="28"/>
          <w:szCs w:val="24"/>
        </w:rPr>
      </w:pPr>
    </w:p>
    <w:p w14:paraId="585EEC1D" w14:textId="77777777" w:rsidR="001B4790" w:rsidRPr="002B2829" w:rsidRDefault="001B4790" w:rsidP="001B4790">
      <w:pPr>
        <w:spacing w:line="240" w:lineRule="auto"/>
        <w:jc w:val="center"/>
        <w:rPr>
          <w:rFonts w:cs="Times New Roman"/>
          <w:b/>
          <w:bCs/>
          <w:sz w:val="28"/>
          <w:szCs w:val="28"/>
        </w:rPr>
      </w:pPr>
      <w:proofErr w:type="spellStart"/>
      <w:proofErr w:type="gramStart"/>
      <w:r w:rsidRPr="008321D2">
        <w:rPr>
          <w:rFonts w:cs="Times New Roman"/>
          <w:b/>
          <w:bCs/>
          <w:sz w:val="28"/>
          <w:szCs w:val="28"/>
        </w:rPr>
        <w:t>DashGen</w:t>
      </w:r>
      <w:proofErr w:type="spellEnd"/>
      <w:proofErr w:type="gramEnd"/>
      <w:r w:rsidRPr="008321D2">
        <w:rPr>
          <w:rFonts w:cs="Times New Roman"/>
          <w:b/>
          <w:bCs/>
          <w:sz w:val="28"/>
          <w:szCs w:val="28"/>
        </w:rPr>
        <w:t>:</w:t>
      </w:r>
      <w:r>
        <w:rPr>
          <w:rFonts w:cs="Times New Roman"/>
          <w:b/>
          <w:bCs/>
          <w:sz w:val="28"/>
          <w:szCs w:val="28"/>
        </w:rPr>
        <w:t xml:space="preserve"> Gerador de quadros de apresentação de dados em formato de </w:t>
      </w:r>
      <w:proofErr w:type="spellStart"/>
      <w:r>
        <w:rPr>
          <w:rFonts w:cs="Times New Roman"/>
          <w:b/>
          <w:bCs/>
          <w:i/>
          <w:sz w:val="28"/>
          <w:szCs w:val="28"/>
        </w:rPr>
        <w:t>d</w:t>
      </w:r>
      <w:r w:rsidRPr="00F07A8A">
        <w:rPr>
          <w:rFonts w:cs="Times New Roman"/>
          <w:b/>
          <w:bCs/>
          <w:i/>
          <w:sz w:val="28"/>
          <w:szCs w:val="28"/>
        </w:rPr>
        <w:t>ashboards</w:t>
      </w:r>
      <w:proofErr w:type="spellEnd"/>
    </w:p>
    <w:p w14:paraId="4C94F125" w14:textId="77777777" w:rsidR="001B4790" w:rsidRPr="002B2829" w:rsidRDefault="001B4790" w:rsidP="001B4790">
      <w:pPr>
        <w:spacing w:line="240" w:lineRule="auto"/>
        <w:jc w:val="center"/>
        <w:rPr>
          <w:rFonts w:cs="Times New Roman"/>
          <w:b/>
          <w:bCs/>
          <w:sz w:val="28"/>
          <w:szCs w:val="28"/>
        </w:rPr>
      </w:pPr>
    </w:p>
    <w:p w14:paraId="08F405C4" w14:textId="77777777" w:rsidR="001B4790" w:rsidRPr="002B2829" w:rsidRDefault="001B4790" w:rsidP="001B4790">
      <w:pPr>
        <w:jc w:val="center"/>
        <w:rPr>
          <w:rFonts w:cs="Times New Roman"/>
          <w:szCs w:val="24"/>
        </w:rPr>
      </w:pPr>
    </w:p>
    <w:p w14:paraId="148DE435" w14:textId="77777777" w:rsidR="001B4790" w:rsidRPr="002B2829" w:rsidRDefault="001B4790" w:rsidP="001B4790">
      <w:pPr>
        <w:jc w:val="right"/>
        <w:rPr>
          <w:rFonts w:cs="Times New Roman"/>
          <w:szCs w:val="24"/>
        </w:rPr>
      </w:pPr>
    </w:p>
    <w:p w14:paraId="22787AFB" w14:textId="77777777" w:rsidR="001B4790" w:rsidRPr="002B2829" w:rsidRDefault="001B4790" w:rsidP="001B4790">
      <w:pPr>
        <w:spacing w:line="240" w:lineRule="auto"/>
        <w:ind w:left="4253"/>
        <w:rPr>
          <w:rFonts w:cs="Times New Roman"/>
          <w:szCs w:val="24"/>
        </w:rPr>
      </w:pPr>
      <w:r w:rsidRPr="002B2829">
        <w:rPr>
          <w:rFonts w:cs="Times New Roman"/>
        </w:rPr>
        <w:t>Trabalho de Conclusão de Curso apresentado à coordenação do curso de Tecnologia em Análise e Desenvolvimento de Sistemas do Instituto Federal de Educação, Ciência e Tecnologia do Pará para obtenção de Gra</w:t>
      </w:r>
      <w:r>
        <w:rPr>
          <w:rFonts w:cs="Times New Roman"/>
        </w:rPr>
        <w:t>u</w:t>
      </w:r>
      <w:r w:rsidRPr="002B2829">
        <w:rPr>
          <w:rFonts w:cs="Times New Roman"/>
        </w:rPr>
        <w:t xml:space="preserve"> em Tecnologia em Análise e Desenvolvimento de Sistemas. </w:t>
      </w:r>
    </w:p>
    <w:p w14:paraId="0312ABBB" w14:textId="77777777" w:rsidR="001B4790" w:rsidRPr="002B2829" w:rsidRDefault="001B4790" w:rsidP="001B4790">
      <w:pPr>
        <w:spacing w:line="240" w:lineRule="auto"/>
        <w:ind w:left="4253"/>
        <w:rPr>
          <w:rFonts w:cs="Times New Roman"/>
        </w:rPr>
      </w:pPr>
    </w:p>
    <w:p w14:paraId="7E52CF6A" w14:textId="77777777" w:rsidR="001B4790" w:rsidRDefault="001B4790" w:rsidP="001B4790">
      <w:pPr>
        <w:jc w:val="center"/>
      </w:pPr>
    </w:p>
    <w:p w14:paraId="49EC1556" w14:textId="77777777" w:rsidR="001B4790" w:rsidRDefault="001B4790" w:rsidP="001B4790">
      <w:pPr>
        <w:jc w:val="center"/>
      </w:pPr>
    </w:p>
    <w:p w14:paraId="00FB7085" w14:textId="77777777" w:rsidR="003734A6" w:rsidRDefault="003734A6" w:rsidP="001B4790">
      <w:pPr>
        <w:jc w:val="center"/>
      </w:pPr>
    </w:p>
    <w:p w14:paraId="49183D7D" w14:textId="77777777" w:rsidR="00F67D75" w:rsidRDefault="00F67D75" w:rsidP="001B4790">
      <w:pPr>
        <w:jc w:val="center"/>
      </w:pPr>
    </w:p>
    <w:p w14:paraId="41FBAD77" w14:textId="77777777" w:rsidR="001B4790" w:rsidRDefault="001B4790" w:rsidP="001B4790">
      <w:pPr>
        <w:spacing w:line="240" w:lineRule="auto"/>
        <w:jc w:val="center"/>
      </w:pPr>
      <w:r>
        <w:t xml:space="preserve">Data da Defesa: </w:t>
      </w:r>
      <w:r w:rsidR="00D9503C">
        <w:t>1</w:t>
      </w:r>
      <w:r w:rsidR="00405CAB">
        <w:t>8</w:t>
      </w:r>
      <w:r>
        <w:t>/</w:t>
      </w:r>
      <w:r w:rsidR="00D9503C">
        <w:t>03</w:t>
      </w:r>
      <w:r>
        <w:t>/2020</w:t>
      </w:r>
    </w:p>
    <w:p w14:paraId="6F3A975A" w14:textId="77777777" w:rsidR="001B4790" w:rsidRDefault="001B4790" w:rsidP="001B4790">
      <w:pPr>
        <w:spacing w:line="240" w:lineRule="auto"/>
        <w:jc w:val="center"/>
      </w:pPr>
      <w:r>
        <w:t xml:space="preserve">Conceito: </w:t>
      </w:r>
      <w:r w:rsidR="006D7372" w:rsidRPr="00AE6634">
        <w:rPr>
          <w:b/>
          <w:u w:val="single"/>
        </w:rPr>
        <w:t>9,5</w:t>
      </w:r>
    </w:p>
    <w:p w14:paraId="35CD51D4" w14:textId="77777777" w:rsidR="001B4790" w:rsidRDefault="001B4790" w:rsidP="001B4790">
      <w:pPr>
        <w:spacing w:line="240" w:lineRule="auto"/>
        <w:jc w:val="center"/>
      </w:pPr>
    </w:p>
    <w:p w14:paraId="20C90EDB" w14:textId="77777777" w:rsidR="001B4790" w:rsidRDefault="001B4790" w:rsidP="001B4790">
      <w:pPr>
        <w:spacing w:line="240" w:lineRule="auto"/>
        <w:jc w:val="center"/>
      </w:pPr>
    </w:p>
    <w:p w14:paraId="5C4B9D0E" w14:textId="77777777" w:rsidR="00F67D75" w:rsidRDefault="00F67D75" w:rsidP="001B4790">
      <w:pPr>
        <w:spacing w:line="240" w:lineRule="auto"/>
        <w:jc w:val="center"/>
      </w:pPr>
    </w:p>
    <w:p w14:paraId="5BD51673" w14:textId="77777777" w:rsidR="00F67D75" w:rsidRDefault="00F67D75" w:rsidP="001B4790">
      <w:pPr>
        <w:spacing w:line="240" w:lineRule="auto"/>
        <w:jc w:val="center"/>
      </w:pPr>
    </w:p>
    <w:p w14:paraId="18CB16FE" w14:textId="77777777" w:rsidR="001B4790" w:rsidRDefault="001B4790" w:rsidP="001B4790">
      <w:pPr>
        <w:spacing w:line="240" w:lineRule="auto"/>
        <w:jc w:val="center"/>
      </w:pPr>
    </w:p>
    <w:p w14:paraId="423DC040" w14:textId="77777777" w:rsidR="001B4790" w:rsidRPr="002B2829" w:rsidRDefault="001B4790" w:rsidP="001B4790">
      <w:pPr>
        <w:spacing w:line="240" w:lineRule="auto"/>
        <w:jc w:val="center"/>
      </w:pPr>
      <w:r>
        <w:t>_____________________________________________</w:t>
      </w:r>
    </w:p>
    <w:p w14:paraId="56053702" w14:textId="77777777" w:rsidR="001B4790" w:rsidRDefault="001B4790" w:rsidP="001B4790">
      <w:pPr>
        <w:spacing w:line="240" w:lineRule="auto"/>
        <w:jc w:val="center"/>
      </w:pPr>
      <w:r w:rsidRPr="002B2829">
        <w:t xml:space="preserve">Orientador: </w:t>
      </w:r>
      <w:proofErr w:type="gramStart"/>
      <w:r w:rsidRPr="002B2829">
        <w:t>Prof.</w:t>
      </w:r>
      <w:proofErr w:type="gramEnd"/>
      <w:r w:rsidRPr="002B2829">
        <w:t xml:space="preserve"> </w:t>
      </w:r>
      <w:r>
        <w:t xml:space="preserve">Me. </w:t>
      </w:r>
      <w:r w:rsidRPr="002B2829">
        <w:t>Claudio Roberto de Lima Martins</w:t>
      </w:r>
    </w:p>
    <w:p w14:paraId="211C26D0" w14:textId="77777777" w:rsidR="001B4790" w:rsidRDefault="001B4790" w:rsidP="001B4790">
      <w:pPr>
        <w:spacing w:line="240" w:lineRule="auto"/>
        <w:jc w:val="center"/>
      </w:pPr>
      <w:r>
        <w:t>Instituto Federal do Pará – Campus Belém</w:t>
      </w:r>
    </w:p>
    <w:p w14:paraId="5009C04B" w14:textId="77777777" w:rsidR="006749CA" w:rsidRDefault="006749CA" w:rsidP="001B4790"/>
    <w:p w14:paraId="2122E912" w14:textId="77777777" w:rsidR="006749CA" w:rsidRDefault="006749CA">
      <w:pPr>
        <w:spacing w:after="160" w:line="240" w:lineRule="auto"/>
        <w:jc w:val="left"/>
        <w:rPr>
          <w:rFonts w:cs="Times New Roman"/>
          <w:szCs w:val="24"/>
        </w:rPr>
      </w:pPr>
    </w:p>
    <w:p w14:paraId="535419A0" w14:textId="77777777" w:rsidR="001B4790" w:rsidRPr="002B2829" w:rsidRDefault="001B4790" w:rsidP="001B4790">
      <w:pPr>
        <w:spacing w:line="240" w:lineRule="auto"/>
        <w:jc w:val="center"/>
      </w:pPr>
      <w:r>
        <w:t>_____________________________________________</w:t>
      </w:r>
    </w:p>
    <w:p w14:paraId="5C67F0E8" w14:textId="77777777" w:rsidR="001B4790" w:rsidRDefault="001B4790" w:rsidP="001B4790">
      <w:pPr>
        <w:spacing w:line="240" w:lineRule="auto"/>
        <w:jc w:val="center"/>
      </w:pPr>
      <w:proofErr w:type="gramStart"/>
      <w:r w:rsidRPr="002B2829">
        <w:t>Prof.</w:t>
      </w:r>
      <w:proofErr w:type="gramEnd"/>
      <w:r w:rsidRPr="002B2829">
        <w:t xml:space="preserve"> </w:t>
      </w:r>
      <w:r w:rsidR="00A8207D">
        <w:t>M</w:t>
      </w:r>
      <w:r w:rsidR="00336393">
        <w:t>e.</w:t>
      </w:r>
      <w:r w:rsidR="00A8207D">
        <w:t xml:space="preserve"> </w:t>
      </w:r>
      <w:proofErr w:type="spellStart"/>
      <w:r w:rsidR="00A8207D">
        <w:t>Délcio</w:t>
      </w:r>
      <w:proofErr w:type="spellEnd"/>
      <w:r w:rsidR="00A8207D">
        <w:t xml:space="preserve"> Nonato Ara</w:t>
      </w:r>
      <w:r w:rsidR="00D9503C">
        <w:t>ú</w:t>
      </w:r>
      <w:r w:rsidR="00A8207D">
        <w:t>jo da Silva</w:t>
      </w:r>
    </w:p>
    <w:p w14:paraId="1A91CFB2" w14:textId="77777777" w:rsidR="001B4790" w:rsidRDefault="001B4790" w:rsidP="001B4790">
      <w:pPr>
        <w:spacing w:line="240" w:lineRule="auto"/>
        <w:jc w:val="center"/>
      </w:pPr>
      <w:r>
        <w:t>Instituto Federal do Pará – Campus Belém</w:t>
      </w:r>
    </w:p>
    <w:p w14:paraId="66D9AA37" w14:textId="77777777" w:rsidR="001B4790" w:rsidRDefault="001B4790">
      <w:pPr>
        <w:spacing w:after="160" w:line="240" w:lineRule="auto"/>
        <w:jc w:val="left"/>
        <w:rPr>
          <w:rFonts w:cs="Times New Roman"/>
          <w:szCs w:val="24"/>
        </w:rPr>
      </w:pPr>
    </w:p>
    <w:p w14:paraId="4763F5EB" w14:textId="77777777" w:rsidR="001B4790" w:rsidRDefault="001B4790">
      <w:pPr>
        <w:spacing w:after="160" w:line="240" w:lineRule="auto"/>
        <w:jc w:val="left"/>
        <w:rPr>
          <w:rFonts w:cs="Times New Roman"/>
          <w:szCs w:val="24"/>
        </w:rPr>
      </w:pPr>
    </w:p>
    <w:p w14:paraId="60DE0E76" w14:textId="77777777" w:rsidR="001B4790" w:rsidRPr="002B2829" w:rsidRDefault="001B4790" w:rsidP="001B4790">
      <w:pPr>
        <w:spacing w:line="240" w:lineRule="auto"/>
        <w:jc w:val="center"/>
      </w:pPr>
      <w:r>
        <w:t>_____________________________________________</w:t>
      </w:r>
    </w:p>
    <w:p w14:paraId="41DDB9C1" w14:textId="77777777" w:rsidR="001B4790" w:rsidRDefault="001B4790" w:rsidP="001B4790">
      <w:pPr>
        <w:spacing w:line="240" w:lineRule="auto"/>
        <w:jc w:val="center"/>
      </w:pPr>
      <w:proofErr w:type="gramStart"/>
      <w:r w:rsidRPr="002B2829">
        <w:t>Prof</w:t>
      </w:r>
      <w:r w:rsidR="004A23B8">
        <w:t>.</w:t>
      </w:r>
      <w:proofErr w:type="gramEnd"/>
      <w:r w:rsidR="00D9503C">
        <w:t xml:space="preserve"> M</w:t>
      </w:r>
      <w:r w:rsidR="00336393">
        <w:t>e</w:t>
      </w:r>
      <w:r w:rsidR="00D9503C">
        <w:t xml:space="preserve">. </w:t>
      </w:r>
      <w:proofErr w:type="spellStart"/>
      <w:r w:rsidR="00D9503C">
        <w:t>Andracir</w:t>
      </w:r>
      <w:proofErr w:type="spellEnd"/>
      <w:r w:rsidR="00D9503C">
        <w:t xml:space="preserve"> Alves Oliveira</w:t>
      </w:r>
    </w:p>
    <w:p w14:paraId="722C08BD" w14:textId="77777777" w:rsidR="001B4790" w:rsidRDefault="001B4790" w:rsidP="001B4790">
      <w:pPr>
        <w:spacing w:line="240" w:lineRule="auto"/>
        <w:jc w:val="center"/>
      </w:pPr>
      <w:r>
        <w:t>Instituto Federal do Pará – Campus Belém</w:t>
      </w:r>
    </w:p>
    <w:p w14:paraId="1E581C85" w14:textId="77777777" w:rsidR="001B4790" w:rsidRDefault="001B4790">
      <w:pPr>
        <w:spacing w:after="160" w:line="240" w:lineRule="auto"/>
        <w:jc w:val="left"/>
        <w:rPr>
          <w:rFonts w:cs="Times New Roman"/>
          <w:szCs w:val="24"/>
        </w:rPr>
      </w:pPr>
    </w:p>
    <w:p w14:paraId="354AD67C" w14:textId="77777777" w:rsidR="001B4790" w:rsidRDefault="001B4790" w:rsidP="001B4790">
      <w:r>
        <w:br w:type="page"/>
      </w:r>
    </w:p>
    <w:p w14:paraId="1313276B" w14:textId="77777777" w:rsidR="006749CA" w:rsidRDefault="006749CA">
      <w:pPr>
        <w:spacing w:after="160" w:line="240" w:lineRule="auto"/>
        <w:jc w:val="left"/>
        <w:rPr>
          <w:rFonts w:cs="Times New Roman"/>
          <w:szCs w:val="24"/>
        </w:rPr>
      </w:pPr>
    </w:p>
    <w:p w14:paraId="60DBFB93" w14:textId="77777777" w:rsidR="00A41A6D" w:rsidRDefault="00A41A6D" w:rsidP="00047D30"/>
    <w:p w14:paraId="724F3015" w14:textId="77777777" w:rsidR="00047D30" w:rsidRDefault="00047D30" w:rsidP="00047D30"/>
    <w:p w14:paraId="62F4953B" w14:textId="77777777" w:rsidR="00047D30" w:rsidRDefault="00047D30" w:rsidP="00047D30"/>
    <w:p w14:paraId="5C0DDF29" w14:textId="77777777" w:rsidR="00047D30" w:rsidRDefault="00047D30" w:rsidP="00047D30"/>
    <w:p w14:paraId="1B3702DC" w14:textId="77777777" w:rsidR="00047D30" w:rsidRDefault="00047D30" w:rsidP="00047D30"/>
    <w:p w14:paraId="28757908" w14:textId="77777777" w:rsidR="00047D30" w:rsidRDefault="00047D30" w:rsidP="00047D30"/>
    <w:p w14:paraId="3DB0E9D8" w14:textId="77777777" w:rsidR="00047D30" w:rsidRDefault="00047D30" w:rsidP="00047D30"/>
    <w:p w14:paraId="4707D750" w14:textId="77777777" w:rsidR="00047D30" w:rsidRDefault="00047D30" w:rsidP="00047D30"/>
    <w:p w14:paraId="12DBFBB8" w14:textId="77777777" w:rsidR="00047D30" w:rsidRDefault="00047D30" w:rsidP="00047D30"/>
    <w:p w14:paraId="1C548BA7" w14:textId="77777777" w:rsidR="00047D30" w:rsidRDefault="00047D30" w:rsidP="00047D30"/>
    <w:p w14:paraId="727E35EB" w14:textId="77777777" w:rsidR="00047D30" w:rsidRDefault="00047D30" w:rsidP="00047D30"/>
    <w:p w14:paraId="6EE777AC" w14:textId="77777777" w:rsidR="00047D30" w:rsidRDefault="00047D30" w:rsidP="00047D30"/>
    <w:p w14:paraId="40E6F2B4" w14:textId="77777777" w:rsidR="00047D30" w:rsidRDefault="00047D30" w:rsidP="00047D30"/>
    <w:p w14:paraId="76F9A88C" w14:textId="77777777" w:rsidR="00047D30" w:rsidRDefault="00047D30" w:rsidP="00047D30"/>
    <w:p w14:paraId="62C3F5CC" w14:textId="77777777" w:rsidR="00047D30" w:rsidRDefault="00047D30" w:rsidP="00047D30"/>
    <w:p w14:paraId="12B98587" w14:textId="77777777" w:rsidR="00047D30" w:rsidRDefault="00047D30" w:rsidP="00047D30"/>
    <w:p w14:paraId="72444D87" w14:textId="77777777" w:rsidR="00047D30" w:rsidRDefault="00047D30" w:rsidP="00047D30"/>
    <w:p w14:paraId="415F2ACE" w14:textId="77777777" w:rsidR="00047D30" w:rsidRDefault="00047D30" w:rsidP="00047D30"/>
    <w:p w14:paraId="7AF9F6ED" w14:textId="77777777" w:rsidR="00047D30" w:rsidRDefault="00047D30" w:rsidP="00047D30"/>
    <w:p w14:paraId="6282D6FC" w14:textId="77777777" w:rsidR="00047D30" w:rsidRDefault="00047D30" w:rsidP="00047D30"/>
    <w:p w14:paraId="507E692C" w14:textId="77777777" w:rsidR="00047D30" w:rsidRDefault="00047D30" w:rsidP="00047D30"/>
    <w:p w14:paraId="1C959ED8" w14:textId="77777777" w:rsidR="00047D30" w:rsidRDefault="00047D30" w:rsidP="00047D30"/>
    <w:p w14:paraId="32FB807D" w14:textId="77777777" w:rsidR="00047D30" w:rsidRDefault="00047D30" w:rsidP="00047D30"/>
    <w:p w14:paraId="757D01D7" w14:textId="77777777" w:rsidR="00047D30" w:rsidRDefault="00047D30" w:rsidP="00047D30"/>
    <w:p w14:paraId="57BC8B6B" w14:textId="77777777" w:rsidR="002436C0" w:rsidRDefault="002436C0" w:rsidP="00047D30"/>
    <w:p w14:paraId="773D5A84" w14:textId="77777777" w:rsidR="002436C0" w:rsidRDefault="002436C0" w:rsidP="00047D30"/>
    <w:p w14:paraId="07C66135" w14:textId="77777777" w:rsidR="002436C0" w:rsidRDefault="002436C0" w:rsidP="00047D30"/>
    <w:p w14:paraId="608BED6B" w14:textId="77777777" w:rsidR="002436C0" w:rsidRDefault="002436C0" w:rsidP="00047D30"/>
    <w:p w14:paraId="7320006E" w14:textId="77777777" w:rsidR="00047D30" w:rsidRDefault="00047D30" w:rsidP="00047D30"/>
    <w:p w14:paraId="2DBD5EA5" w14:textId="77777777" w:rsidR="00047D30" w:rsidRDefault="00047D30" w:rsidP="00047D30"/>
    <w:p w14:paraId="54E49BF5" w14:textId="77777777" w:rsidR="002436C0" w:rsidRDefault="00550A24" w:rsidP="00F042EC">
      <w:pPr>
        <w:ind w:left="4253"/>
      </w:pPr>
      <w:r>
        <w:t>À</w:t>
      </w:r>
      <w:r w:rsidR="00F042EC">
        <w:t xml:space="preserve"> Simone, minha esposa e companheira de todas as horas.</w:t>
      </w:r>
    </w:p>
    <w:p w14:paraId="613FF2CC" w14:textId="77777777" w:rsidR="002436C0" w:rsidRDefault="002436C0">
      <w:pPr>
        <w:spacing w:after="160" w:line="240" w:lineRule="auto"/>
        <w:jc w:val="left"/>
      </w:pPr>
      <w:r>
        <w:br w:type="page"/>
      </w:r>
    </w:p>
    <w:p w14:paraId="6D52726B" w14:textId="77777777" w:rsidR="002436C0" w:rsidRDefault="002436C0" w:rsidP="002436C0">
      <w:pPr>
        <w:jc w:val="center"/>
      </w:pPr>
      <w:r w:rsidRPr="002436C0">
        <w:rPr>
          <w:b/>
        </w:rPr>
        <w:lastRenderedPageBreak/>
        <w:t>AGRADECIMENTOS</w:t>
      </w:r>
    </w:p>
    <w:p w14:paraId="0EFC6BCF" w14:textId="77777777" w:rsidR="002436C0" w:rsidRDefault="002436C0" w:rsidP="009F00C7">
      <w:pPr>
        <w:spacing w:line="240" w:lineRule="auto"/>
        <w:jc w:val="center"/>
      </w:pPr>
    </w:p>
    <w:p w14:paraId="04C09E46" w14:textId="77777777" w:rsidR="002436C0" w:rsidRDefault="002436C0" w:rsidP="009F00C7">
      <w:pPr>
        <w:spacing w:line="240" w:lineRule="auto"/>
        <w:jc w:val="center"/>
      </w:pPr>
    </w:p>
    <w:p w14:paraId="6C848E23" w14:textId="77777777" w:rsidR="00295F98" w:rsidRDefault="00295F98" w:rsidP="009F00C7">
      <w:pPr>
        <w:spacing w:line="240" w:lineRule="auto"/>
        <w:jc w:val="center"/>
      </w:pPr>
    </w:p>
    <w:p w14:paraId="344DC316" w14:textId="77777777" w:rsidR="00295F98" w:rsidRPr="002436C0" w:rsidRDefault="00295F98" w:rsidP="00295F98">
      <w:r>
        <w:tab/>
      </w:r>
      <w:proofErr w:type="gramStart"/>
      <w:r>
        <w:t>A Deus</w:t>
      </w:r>
      <w:proofErr w:type="gramEnd"/>
      <w:r>
        <w:t>, pois é digno de toda Honra, toda Glória e todo Louvor, hoje e sempre.</w:t>
      </w:r>
    </w:p>
    <w:p w14:paraId="2641EBE6" w14:textId="77777777" w:rsidR="00295F98" w:rsidRDefault="00295F98" w:rsidP="009F00C7">
      <w:pPr>
        <w:spacing w:line="240" w:lineRule="auto"/>
        <w:jc w:val="center"/>
      </w:pPr>
    </w:p>
    <w:p w14:paraId="4A03A647" w14:textId="77777777" w:rsidR="002436C0" w:rsidRDefault="002436C0" w:rsidP="002436C0">
      <w:r>
        <w:tab/>
        <w:t xml:space="preserve">A minha esposa e filhos </w:t>
      </w:r>
      <w:r w:rsidR="00375996">
        <w:t>pelo amor e pela compreensão</w:t>
      </w:r>
      <w:r>
        <w:t xml:space="preserve"> em relação ao tempo </w:t>
      </w:r>
      <w:r w:rsidR="00E6467E">
        <w:t>em que precisei estar ausente para me dedicar</w:t>
      </w:r>
      <w:r>
        <w:t xml:space="preserve"> ao meu emprego</w:t>
      </w:r>
      <w:r w:rsidR="00E6467E">
        <w:t>, à g</w:t>
      </w:r>
      <w:r>
        <w:t>raduação e, por fim, a este trabalho de conclusão de curso.</w:t>
      </w:r>
    </w:p>
    <w:p w14:paraId="090ED5D3" w14:textId="77777777" w:rsidR="002436C0" w:rsidRDefault="002436C0" w:rsidP="009F00C7">
      <w:pPr>
        <w:spacing w:line="240" w:lineRule="auto"/>
      </w:pPr>
    </w:p>
    <w:p w14:paraId="192DC5F0" w14:textId="77777777" w:rsidR="002436C0" w:rsidRDefault="002436C0" w:rsidP="002436C0">
      <w:r>
        <w:tab/>
        <w:t xml:space="preserve">Ao </w:t>
      </w:r>
      <w:proofErr w:type="gramStart"/>
      <w:r w:rsidRPr="002B2829">
        <w:t>Prof.</w:t>
      </w:r>
      <w:proofErr w:type="gramEnd"/>
      <w:r w:rsidRPr="002B2829">
        <w:t xml:space="preserve"> </w:t>
      </w:r>
      <w:r>
        <w:t xml:space="preserve">Me. </w:t>
      </w:r>
      <w:r w:rsidRPr="002B2829">
        <w:t>Claudio Roberto de Lima Martins</w:t>
      </w:r>
      <w:r>
        <w:t xml:space="preserve"> pela orientação, suporte e sugestões valiosas, não só para este trabalho, mas pelo decorrer do curso de Tecnologia em Análise e Desenvolvimento de Sistemas.</w:t>
      </w:r>
    </w:p>
    <w:p w14:paraId="0C0F4A34" w14:textId="77777777" w:rsidR="002436C0" w:rsidRDefault="002436C0" w:rsidP="009F00C7">
      <w:pPr>
        <w:spacing w:line="240" w:lineRule="auto"/>
      </w:pPr>
    </w:p>
    <w:p w14:paraId="419E6157" w14:textId="77777777" w:rsidR="00BD1182" w:rsidRDefault="002436C0" w:rsidP="002436C0">
      <w:r>
        <w:tab/>
      </w:r>
      <w:r w:rsidR="00866833">
        <w:t>Aos</w:t>
      </w:r>
      <w:r>
        <w:t xml:space="preserve"> mestres que passaram pela minha vida desde 2015 até 2020, no bloco C do Instituto Federal do Pará. Seu apoio e ensinamentos</w:t>
      </w:r>
      <w:r w:rsidR="00BD1182">
        <w:t xml:space="preserve"> me serão úteis por toda minha vida.</w:t>
      </w:r>
    </w:p>
    <w:p w14:paraId="74092623" w14:textId="77777777" w:rsidR="0027555A" w:rsidRDefault="0027555A" w:rsidP="009F00C7">
      <w:pPr>
        <w:spacing w:line="240" w:lineRule="auto"/>
      </w:pPr>
    </w:p>
    <w:p w14:paraId="1E08FD42" w14:textId="77777777" w:rsidR="0027555A" w:rsidRDefault="0027555A" w:rsidP="002436C0">
      <w:r>
        <w:tab/>
      </w:r>
      <w:r w:rsidR="00E96DB8">
        <w:t xml:space="preserve">A todos os amigos e colegas de trabalho da Fundação Cultural do Estado do Pará pelo apoio incondicional nos momentos em que precisei de ajuda em função do curso superior ou de problemas pessoais, em especial a Cezar Martins, Humberto Spindola, Nonato Ramos, Tatiane </w:t>
      </w:r>
      <w:proofErr w:type="spellStart"/>
      <w:r w:rsidR="00E96DB8">
        <w:t>Launé</w:t>
      </w:r>
      <w:proofErr w:type="spellEnd"/>
      <w:r w:rsidR="00E96DB8">
        <w:t>, Rosa Oliveira e Dina Oliveira.</w:t>
      </w:r>
    </w:p>
    <w:p w14:paraId="59E8A038" w14:textId="77777777" w:rsidR="006749CA" w:rsidRDefault="006749CA">
      <w:pPr>
        <w:spacing w:after="160" w:line="240" w:lineRule="auto"/>
        <w:jc w:val="left"/>
        <w:rPr>
          <w:rFonts w:cs="Times New Roman"/>
          <w:b/>
          <w:szCs w:val="24"/>
        </w:rPr>
      </w:pPr>
      <w:r>
        <w:rPr>
          <w:rFonts w:cs="Times New Roman"/>
          <w:b/>
          <w:szCs w:val="24"/>
        </w:rPr>
        <w:br w:type="page"/>
      </w:r>
    </w:p>
    <w:p w14:paraId="4C577CFA" w14:textId="77777777" w:rsidR="00927514" w:rsidRPr="002B2829" w:rsidRDefault="00A41A6D" w:rsidP="0099743A">
      <w:pPr>
        <w:jc w:val="center"/>
        <w:rPr>
          <w:rFonts w:cs="Times New Roman"/>
          <w:b/>
          <w:szCs w:val="24"/>
        </w:rPr>
      </w:pPr>
      <w:r w:rsidRPr="002B2829">
        <w:rPr>
          <w:rFonts w:cs="Times New Roman"/>
          <w:b/>
          <w:szCs w:val="24"/>
        </w:rPr>
        <w:lastRenderedPageBreak/>
        <w:t>RESUMO</w:t>
      </w:r>
    </w:p>
    <w:p w14:paraId="53626D98" w14:textId="77777777" w:rsidR="00A41A6D" w:rsidRDefault="00A41A6D" w:rsidP="00261B34">
      <w:pPr>
        <w:spacing w:line="240" w:lineRule="auto"/>
        <w:jc w:val="center"/>
        <w:rPr>
          <w:rFonts w:cs="Times New Roman"/>
          <w:szCs w:val="24"/>
        </w:rPr>
      </w:pPr>
    </w:p>
    <w:p w14:paraId="021333D8" w14:textId="77777777" w:rsidR="003232F1" w:rsidRDefault="003232F1" w:rsidP="00261B34">
      <w:pPr>
        <w:spacing w:line="240" w:lineRule="auto"/>
        <w:jc w:val="center"/>
        <w:rPr>
          <w:rFonts w:cs="Times New Roman"/>
          <w:szCs w:val="24"/>
        </w:rPr>
      </w:pPr>
    </w:p>
    <w:p w14:paraId="35B88DDB" w14:textId="77777777" w:rsidR="003232F1" w:rsidRPr="002B2829" w:rsidRDefault="003232F1" w:rsidP="00261B34">
      <w:pPr>
        <w:spacing w:line="240" w:lineRule="auto"/>
        <w:jc w:val="center"/>
        <w:rPr>
          <w:rFonts w:cs="Times New Roman"/>
          <w:szCs w:val="24"/>
        </w:rPr>
      </w:pPr>
    </w:p>
    <w:p w14:paraId="0426E0BC" w14:textId="77777777" w:rsidR="00145C67" w:rsidRDefault="00D72447" w:rsidP="00D72447">
      <w:commentRangeStart w:id="0"/>
      <w:r>
        <w:t>O objetivo do presente</w:t>
      </w:r>
      <w:r w:rsidR="00F67539" w:rsidRPr="002B2829">
        <w:t xml:space="preserve"> trabalho </w:t>
      </w:r>
      <w:r w:rsidR="00DA340C">
        <w:t xml:space="preserve">é o desenvolvimento de uma aplicação denominada </w:t>
      </w:r>
      <w:proofErr w:type="spellStart"/>
      <w:proofErr w:type="gramStart"/>
      <w:r w:rsidR="00DA340C">
        <w:t>DashGen</w:t>
      </w:r>
      <w:proofErr w:type="spellEnd"/>
      <w:proofErr w:type="gramEnd"/>
      <w:r w:rsidR="00DA340C">
        <w:t xml:space="preserve">, fruto de um estudo sobre </w:t>
      </w:r>
      <w:r w:rsidR="00206BC6">
        <w:t>reuso de software e</w:t>
      </w:r>
      <w:r w:rsidR="00F67539" w:rsidRPr="002B2829">
        <w:t xml:space="preserve"> geração de código fonte</w:t>
      </w:r>
      <w:r w:rsidR="00DD4CC8">
        <w:t xml:space="preserve"> basead</w:t>
      </w:r>
      <w:r w:rsidR="00DA340C">
        <w:t>o</w:t>
      </w:r>
      <w:r w:rsidR="00DD4CC8">
        <w:t xml:space="preserve"> em gabaritos</w:t>
      </w:r>
      <w:r w:rsidR="00F67539" w:rsidRPr="002B2829">
        <w:t xml:space="preserve">, </w:t>
      </w:r>
      <w:r>
        <w:t xml:space="preserve"> capaz de</w:t>
      </w:r>
      <w:r w:rsidR="00F67539" w:rsidRPr="002B2829">
        <w:t xml:space="preserve"> </w:t>
      </w:r>
      <w:r>
        <w:t>gerar</w:t>
      </w:r>
      <w:r w:rsidR="00DD4CC8">
        <w:t xml:space="preserve"> um quadro de </w:t>
      </w:r>
      <w:r w:rsidR="00F67539" w:rsidRPr="002B2829">
        <w:t xml:space="preserve">apresentação de dados </w:t>
      </w:r>
      <w:r w:rsidR="00E034AB" w:rsidRPr="002B2829">
        <w:t>em formato gráfico</w:t>
      </w:r>
      <w:r>
        <w:t xml:space="preserve">, ou </w:t>
      </w:r>
      <w:proofErr w:type="spellStart"/>
      <w:r w:rsidR="00060780">
        <w:rPr>
          <w:i/>
        </w:rPr>
        <w:t>d</w:t>
      </w:r>
      <w:r w:rsidR="00F07A8A" w:rsidRPr="00F07A8A">
        <w:rPr>
          <w:i/>
        </w:rPr>
        <w:t>ashboards</w:t>
      </w:r>
      <w:proofErr w:type="spellEnd"/>
      <w:r>
        <w:t xml:space="preserve"> a partir de arquivos em formato CSV</w:t>
      </w:r>
      <w:r w:rsidR="00E034AB" w:rsidRPr="002B2829">
        <w:t>.</w:t>
      </w:r>
      <w:r>
        <w:t xml:space="preserve"> Esta aplicação foi desenvolvida </w:t>
      </w:r>
      <w:r w:rsidR="003A0557">
        <w:t xml:space="preserve">em linguagem de programação Java </w:t>
      </w:r>
      <w:proofErr w:type="gramStart"/>
      <w:r w:rsidR="003A0557">
        <w:t>8</w:t>
      </w:r>
      <w:proofErr w:type="gramEnd"/>
      <w:r w:rsidR="003A0557">
        <w:t xml:space="preserve">, </w:t>
      </w:r>
      <w:r>
        <w:t>utilizando soluções de código fonte aberto e gera artefatos finais em HTML</w:t>
      </w:r>
      <w:r w:rsidR="00DA340C">
        <w:t>5</w:t>
      </w:r>
      <w:r>
        <w:t xml:space="preserve"> com </w:t>
      </w:r>
      <w:r w:rsidR="00DA340C">
        <w:t xml:space="preserve">o </w:t>
      </w:r>
      <w:r>
        <w:t xml:space="preserve">suporte de bibliotecas em </w:t>
      </w:r>
      <w:proofErr w:type="spellStart"/>
      <w:r>
        <w:t>Javascript</w:t>
      </w:r>
      <w:proofErr w:type="spellEnd"/>
      <w:r>
        <w:t xml:space="preserve"> capazes de </w:t>
      </w:r>
      <w:proofErr w:type="spellStart"/>
      <w:r>
        <w:t>renderizar</w:t>
      </w:r>
      <w:proofErr w:type="spellEnd"/>
      <w:r>
        <w:t xml:space="preserve"> gráficos e aplicar filtros cruzados dinâmicos</w:t>
      </w:r>
      <w:r w:rsidR="00DA340C">
        <w:t>.</w:t>
      </w:r>
      <w:r w:rsidR="007557C7">
        <w:t xml:space="preserve"> Espera-se que este trabalho contribua com a pesquisa de geração</w:t>
      </w:r>
      <w:r w:rsidR="00481DF7" w:rsidRPr="00481DF7">
        <w:t xml:space="preserve"> </w:t>
      </w:r>
      <w:r w:rsidR="00481DF7">
        <w:t>automática</w:t>
      </w:r>
      <w:r w:rsidR="007557C7">
        <w:t xml:space="preserve"> de artefatos </w:t>
      </w:r>
      <w:r w:rsidR="00481DF7">
        <w:t xml:space="preserve">em domínios de aplicação diversos </w:t>
      </w:r>
      <w:r w:rsidR="007557C7">
        <w:t xml:space="preserve">e de apresentação de dados em relatórios gráficos dinâmicos. </w:t>
      </w:r>
      <w:commentRangeEnd w:id="0"/>
      <w:r w:rsidR="00313500">
        <w:rPr>
          <w:rStyle w:val="Refdecomentrio"/>
        </w:rPr>
        <w:commentReference w:id="0"/>
      </w:r>
    </w:p>
    <w:p w14:paraId="62882C11" w14:textId="77777777" w:rsidR="00D72447" w:rsidRPr="002B2829" w:rsidRDefault="00D72447" w:rsidP="00D72447">
      <w:pPr>
        <w:rPr>
          <w:rFonts w:cs="Times New Roman"/>
          <w:szCs w:val="24"/>
        </w:rPr>
      </w:pPr>
    </w:p>
    <w:p w14:paraId="1D0F629E" w14:textId="77777777" w:rsidR="00145C67" w:rsidRPr="002B2829" w:rsidRDefault="00145C67" w:rsidP="005B70D0">
      <w:pPr>
        <w:spacing w:line="240" w:lineRule="auto"/>
        <w:rPr>
          <w:rFonts w:cs="Times New Roman"/>
          <w:szCs w:val="24"/>
        </w:rPr>
      </w:pPr>
      <w:r w:rsidRPr="002B2829">
        <w:rPr>
          <w:rFonts w:cs="Times New Roman"/>
          <w:szCs w:val="24"/>
        </w:rPr>
        <w:t xml:space="preserve">Palavras - chave: </w:t>
      </w:r>
      <w:r w:rsidR="00E034AB" w:rsidRPr="002B2829">
        <w:rPr>
          <w:rFonts w:cs="Times New Roman"/>
          <w:szCs w:val="24"/>
        </w:rPr>
        <w:t>Desenvolvimento de aplicações, apresentação</w:t>
      </w:r>
      <w:r w:rsidR="00F92514">
        <w:rPr>
          <w:rFonts w:cs="Times New Roman"/>
          <w:szCs w:val="24"/>
        </w:rPr>
        <w:t xml:space="preserve"> de dados, </w:t>
      </w:r>
      <w:proofErr w:type="spellStart"/>
      <w:r w:rsidR="00F07A8A" w:rsidRPr="00F07A8A">
        <w:rPr>
          <w:rFonts w:cs="Times New Roman"/>
          <w:i/>
          <w:szCs w:val="24"/>
        </w:rPr>
        <w:t>dashboards</w:t>
      </w:r>
      <w:proofErr w:type="spellEnd"/>
      <w:r w:rsidR="00F92514">
        <w:rPr>
          <w:rFonts w:cs="Times New Roman"/>
          <w:szCs w:val="24"/>
        </w:rPr>
        <w:t>, gerador</w:t>
      </w:r>
      <w:r w:rsidR="00E034AB" w:rsidRPr="002B2829">
        <w:rPr>
          <w:rFonts w:cs="Times New Roman"/>
          <w:szCs w:val="24"/>
        </w:rPr>
        <w:t xml:space="preserve"> de código</w:t>
      </w:r>
      <w:r w:rsidR="00F92514">
        <w:rPr>
          <w:rFonts w:cs="Times New Roman"/>
          <w:szCs w:val="24"/>
        </w:rPr>
        <w:t xml:space="preserve"> baseados em gabaritos</w:t>
      </w:r>
      <w:r w:rsidR="00E034AB" w:rsidRPr="002B2829">
        <w:rPr>
          <w:rFonts w:cs="Times New Roman"/>
          <w:szCs w:val="24"/>
        </w:rPr>
        <w:t>.</w:t>
      </w:r>
    </w:p>
    <w:p w14:paraId="72470416" w14:textId="77777777" w:rsidR="00145C67" w:rsidRPr="002B2829" w:rsidRDefault="00145C67" w:rsidP="005B70D0">
      <w:pPr>
        <w:spacing w:line="240" w:lineRule="auto"/>
        <w:rPr>
          <w:rFonts w:cs="Times New Roman"/>
          <w:szCs w:val="24"/>
        </w:rPr>
      </w:pPr>
    </w:p>
    <w:p w14:paraId="2974C524" w14:textId="77777777" w:rsidR="00A41A6D" w:rsidRPr="002B2829" w:rsidRDefault="00A41A6D" w:rsidP="00145C67">
      <w:pPr>
        <w:spacing w:line="240" w:lineRule="auto"/>
        <w:jc w:val="left"/>
        <w:rPr>
          <w:rFonts w:cs="Times New Roman"/>
          <w:szCs w:val="24"/>
        </w:rPr>
      </w:pPr>
      <w:r w:rsidRPr="002B2829">
        <w:rPr>
          <w:rFonts w:cs="Times New Roman"/>
          <w:szCs w:val="24"/>
        </w:rPr>
        <w:br w:type="page"/>
      </w:r>
    </w:p>
    <w:p w14:paraId="7FBBC75F" w14:textId="77777777" w:rsidR="00A41A6D" w:rsidRPr="00301F6A" w:rsidRDefault="00A41A6D" w:rsidP="0099743A">
      <w:pPr>
        <w:jc w:val="center"/>
        <w:rPr>
          <w:rFonts w:cs="Times New Roman"/>
          <w:b/>
          <w:szCs w:val="24"/>
          <w:lang w:val="en-US"/>
        </w:rPr>
      </w:pPr>
      <w:r w:rsidRPr="00301F6A">
        <w:rPr>
          <w:rFonts w:cs="Times New Roman"/>
          <w:b/>
          <w:szCs w:val="24"/>
          <w:lang w:val="en-US"/>
        </w:rPr>
        <w:lastRenderedPageBreak/>
        <w:t>ABSTRACT</w:t>
      </w:r>
    </w:p>
    <w:p w14:paraId="61DC8AC9" w14:textId="77777777" w:rsidR="00145C67" w:rsidRPr="00301F6A" w:rsidRDefault="00145C67" w:rsidP="00261B34">
      <w:pPr>
        <w:spacing w:line="240" w:lineRule="auto"/>
        <w:jc w:val="center"/>
        <w:rPr>
          <w:rFonts w:cs="Times New Roman"/>
          <w:b/>
          <w:szCs w:val="24"/>
          <w:lang w:val="en-US"/>
        </w:rPr>
      </w:pPr>
    </w:p>
    <w:p w14:paraId="64C523D9" w14:textId="77777777" w:rsidR="003232F1" w:rsidRPr="00301F6A" w:rsidRDefault="003232F1" w:rsidP="00261B34">
      <w:pPr>
        <w:spacing w:line="240" w:lineRule="auto"/>
        <w:jc w:val="center"/>
        <w:rPr>
          <w:rFonts w:cs="Times New Roman"/>
          <w:b/>
          <w:szCs w:val="24"/>
          <w:lang w:val="en-US"/>
        </w:rPr>
      </w:pPr>
    </w:p>
    <w:p w14:paraId="79FD2C12" w14:textId="77777777" w:rsidR="003232F1" w:rsidRPr="00301F6A" w:rsidRDefault="003232F1" w:rsidP="00261B34">
      <w:pPr>
        <w:spacing w:line="240" w:lineRule="auto"/>
        <w:jc w:val="center"/>
        <w:rPr>
          <w:rFonts w:cs="Times New Roman"/>
          <w:b/>
          <w:szCs w:val="24"/>
          <w:lang w:val="en-US"/>
        </w:rPr>
      </w:pPr>
    </w:p>
    <w:p w14:paraId="0090B27E" w14:textId="77777777" w:rsidR="00F92514" w:rsidRPr="00552D85" w:rsidRDefault="007557C7" w:rsidP="006953B7">
      <w:pPr>
        <w:rPr>
          <w:lang w:val="en-US"/>
        </w:rPr>
      </w:pPr>
      <w:commentRangeStart w:id="1"/>
      <w:r w:rsidRPr="00552D85">
        <w:rPr>
          <w:lang w:val="en-US"/>
        </w:rPr>
        <w:t xml:space="preserve">The </w:t>
      </w:r>
      <w:del w:id="2" w:author="Claudio Martins" w:date="2020-05-01T10:11:00Z">
        <w:r w:rsidRPr="00552D85" w:rsidDel="00552D85">
          <w:rPr>
            <w:lang w:val="en-US"/>
          </w:rPr>
          <w:delText>objective of this paper</w:delText>
        </w:r>
      </w:del>
      <w:ins w:id="3" w:author="Claudio Martins" w:date="2020-05-01T10:11:00Z">
        <w:r w:rsidR="00552D85">
          <w:rPr>
            <w:lang w:val="en-US"/>
          </w:rPr>
          <w:t xml:space="preserve"> </w:t>
        </w:r>
        <w:r w:rsidR="00552D85" w:rsidRPr="00552D85">
          <w:rPr>
            <w:lang w:val="en-US"/>
          </w:rPr>
          <w:t>goal of this academic work</w:t>
        </w:r>
      </w:ins>
      <w:r w:rsidRPr="00552D85">
        <w:rPr>
          <w:lang w:val="en-US"/>
        </w:rPr>
        <w:t xml:space="preserve"> is the development of an application called </w:t>
      </w:r>
      <w:proofErr w:type="spellStart"/>
      <w:r w:rsidRPr="00552D85">
        <w:rPr>
          <w:lang w:val="en-US"/>
        </w:rPr>
        <w:t>DashGen</w:t>
      </w:r>
      <w:proofErr w:type="spellEnd"/>
      <w:r w:rsidRPr="00552D85">
        <w:rPr>
          <w:lang w:val="en-US"/>
        </w:rPr>
        <w:t xml:space="preserve">, result of a study on software reuse and </w:t>
      </w:r>
      <w:r w:rsidR="006953B7" w:rsidRPr="00552D85">
        <w:rPr>
          <w:lang w:val="en-US"/>
        </w:rPr>
        <w:t xml:space="preserve">template-based source code </w:t>
      </w:r>
      <w:r w:rsidRPr="00552D85">
        <w:rPr>
          <w:lang w:val="en-US"/>
        </w:rPr>
        <w:t xml:space="preserve">generation, capable of </w:t>
      </w:r>
      <w:r w:rsidR="006953B7" w:rsidRPr="00552D85">
        <w:rPr>
          <w:lang w:val="en-US"/>
        </w:rPr>
        <w:t xml:space="preserve">generating </w:t>
      </w:r>
      <w:r w:rsidRPr="00552D85">
        <w:rPr>
          <w:lang w:val="en-US"/>
        </w:rPr>
        <w:t>data presentation charts in graphic format</w:t>
      </w:r>
      <w:r w:rsidR="006953B7" w:rsidRPr="00552D85">
        <w:rPr>
          <w:lang w:val="en-US"/>
        </w:rPr>
        <w:t xml:space="preserve"> known as dashboards</w:t>
      </w:r>
      <w:r w:rsidRPr="00552D85">
        <w:rPr>
          <w:lang w:val="en-US"/>
        </w:rPr>
        <w:t>, from files in CSV format. This application was developed</w:t>
      </w:r>
      <w:r w:rsidR="003A0557" w:rsidRPr="00552D85">
        <w:rPr>
          <w:lang w:val="en-US"/>
        </w:rPr>
        <w:t xml:space="preserve"> in Java 8 programming Language,</w:t>
      </w:r>
      <w:r w:rsidRPr="00552D85">
        <w:rPr>
          <w:lang w:val="en-US"/>
        </w:rPr>
        <w:t xml:space="preserve"> using open source solutions and generates final HTML5 artifacts with </w:t>
      </w:r>
      <w:proofErr w:type="spellStart"/>
      <w:r w:rsidRPr="00552D85">
        <w:rPr>
          <w:lang w:val="en-US"/>
        </w:rPr>
        <w:t>Javascript</w:t>
      </w:r>
      <w:proofErr w:type="spellEnd"/>
      <w:r w:rsidRPr="00552D85">
        <w:rPr>
          <w:lang w:val="en-US"/>
        </w:rPr>
        <w:t xml:space="preserve"> libraries support, able to render graphics and </w:t>
      </w:r>
      <w:r w:rsidR="00481DF7" w:rsidRPr="00552D85">
        <w:rPr>
          <w:lang w:val="en-US"/>
        </w:rPr>
        <w:t xml:space="preserve">dynamic </w:t>
      </w:r>
      <w:proofErr w:type="spellStart"/>
      <w:r w:rsidR="00481DF7" w:rsidRPr="00552D85">
        <w:rPr>
          <w:lang w:val="en-US"/>
        </w:rPr>
        <w:t>cross</w:t>
      </w:r>
      <w:r w:rsidRPr="00552D85">
        <w:rPr>
          <w:lang w:val="en-US"/>
        </w:rPr>
        <w:t>filters</w:t>
      </w:r>
      <w:proofErr w:type="spellEnd"/>
      <w:r w:rsidRPr="00552D85">
        <w:rPr>
          <w:lang w:val="en-US"/>
        </w:rPr>
        <w:t xml:space="preserve">. </w:t>
      </w:r>
      <w:r w:rsidR="00481DF7" w:rsidRPr="00552D85">
        <w:rPr>
          <w:lang w:val="en-US"/>
        </w:rPr>
        <w:t>It is</w:t>
      </w:r>
      <w:r w:rsidRPr="00552D85">
        <w:rPr>
          <w:lang w:val="en-US"/>
        </w:rPr>
        <w:t xml:space="preserve"> expected that this work contribute to research </w:t>
      </w:r>
      <w:r w:rsidR="0036406D" w:rsidRPr="00552D85">
        <w:rPr>
          <w:lang w:val="en-US"/>
        </w:rPr>
        <w:t>on</w:t>
      </w:r>
      <w:r w:rsidRPr="00552D85">
        <w:rPr>
          <w:lang w:val="en-US"/>
        </w:rPr>
        <w:t xml:space="preserve"> automatic artifact generation </w:t>
      </w:r>
      <w:r w:rsidR="00481DF7" w:rsidRPr="00552D85">
        <w:rPr>
          <w:lang w:val="en-US"/>
        </w:rPr>
        <w:t xml:space="preserve">in </w:t>
      </w:r>
      <w:r w:rsidR="0036406D" w:rsidRPr="00552D85">
        <w:rPr>
          <w:lang w:val="en-US"/>
        </w:rPr>
        <w:t>different application</w:t>
      </w:r>
      <w:r w:rsidR="00481DF7" w:rsidRPr="00552D85">
        <w:rPr>
          <w:lang w:val="en-US"/>
        </w:rPr>
        <w:t xml:space="preserve"> domains </w:t>
      </w:r>
      <w:r w:rsidRPr="00552D85">
        <w:rPr>
          <w:lang w:val="en-US"/>
        </w:rPr>
        <w:t>and data presentation in dynamic graphic reports.</w:t>
      </w:r>
      <w:commentRangeEnd w:id="1"/>
      <w:r w:rsidR="00313500">
        <w:rPr>
          <w:rStyle w:val="Refdecomentrio"/>
        </w:rPr>
        <w:commentReference w:id="1"/>
      </w:r>
    </w:p>
    <w:p w14:paraId="4A1C3A4E" w14:textId="77777777" w:rsidR="007557C7" w:rsidRPr="00552D85" w:rsidRDefault="007557C7" w:rsidP="00145C67">
      <w:pPr>
        <w:spacing w:line="240" w:lineRule="auto"/>
        <w:rPr>
          <w:lang w:val="en-US"/>
        </w:rPr>
      </w:pPr>
    </w:p>
    <w:p w14:paraId="37F59476" w14:textId="77777777" w:rsidR="007557C7" w:rsidRPr="00301F6A" w:rsidRDefault="007557C7" w:rsidP="00145C67">
      <w:pPr>
        <w:spacing w:line="240" w:lineRule="auto"/>
        <w:rPr>
          <w:rFonts w:cs="Times New Roman"/>
          <w:szCs w:val="24"/>
          <w:lang w:val="en-US"/>
        </w:rPr>
      </w:pPr>
    </w:p>
    <w:p w14:paraId="634D34CD" w14:textId="77777777" w:rsidR="00911472" w:rsidRDefault="009E32CC" w:rsidP="00145C67">
      <w:pPr>
        <w:spacing w:line="240" w:lineRule="auto"/>
        <w:rPr>
          <w:rFonts w:cs="Times New Roman"/>
          <w:szCs w:val="24"/>
          <w:lang w:val="en-US"/>
        </w:rPr>
      </w:pPr>
      <w:r w:rsidRPr="00301F6A">
        <w:rPr>
          <w:rFonts w:cs="Times New Roman"/>
          <w:szCs w:val="24"/>
          <w:lang w:val="en-US"/>
        </w:rPr>
        <w:t>Key</w:t>
      </w:r>
      <w:r w:rsidR="00145C67" w:rsidRPr="00301F6A">
        <w:rPr>
          <w:rFonts w:cs="Times New Roman"/>
          <w:szCs w:val="24"/>
          <w:lang w:val="en-US"/>
        </w:rPr>
        <w:t>words</w:t>
      </w:r>
      <w:r w:rsidRPr="00301F6A">
        <w:rPr>
          <w:rFonts w:cs="Times New Roman"/>
          <w:szCs w:val="24"/>
          <w:lang w:val="en-US"/>
        </w:rPr>
        <w:t xml:space="preserve">: </w:t>
      </w:r>
      <w:r w:rsidR="00E034AB" w:rsidRPr="00301F6A">
        <w:rPr>
          <w:rFonts w:cs="Times New Roman"/>
          <w:szCs w:val="24"/>
          <w:lang w:val="en-US"/>
        </w:rPr>
        <w:t xml:space="preserve">Software development, data presentation, </w:t>
      </w:r>
      <w:r w:rsidR="00F07A8A" w:rsidRPr="00F07A8A">
        <w:rPr>
          <w:rFonts w:cs="Times New Roman"/>
          <w:i/>
          <w:szCs w:val="24"/>
          <w:lang w:val="en-US"/>
        </w:rPr>
        <w:t>dashboards</w:t>
      </w:r>
      <w:r w:rsidR="00E034AB" w:rsidRPr="00301F6A">
        <w:rPr>
          <w:rFonts w:cs="Times New Roman"/>
          <w:szCs w:val="24"/>
          <w:lang w:val="en-US"/>
        </w:rPr>
        <w:t xml:space="preserve">, </w:t>
      </w:r>
      <w:r w:rsidR="00F92514" w:rsidRPr="00301F6A">
        <w:rPr>
          <w:rFonts w:cs="Times New Roman"/>
          <w:szCs w:val="24"/>
          <w:lang w:val="en-US"/>
        </w:rPr>
        <w:t xml:space="preserve">template-based </w:t>
      </w:r>
      <w:r w:rsidR="00E034AB" w:rsidRPr="00301F6A">
        <w:rPr>
          <w:rFonts w:cs="Times New Roman"/>
          <w:szCs w:val="24"/>
          <w:lang w:val="en-US"/>
        </w:rPr>
        <w:t xml:space="preserve">code </w:t>
      </w:r>
      <w:r w:rsidR="00301F6A" w:rsidRPr="00301F6A">
        <w:rPr>
          <w:rFonts w:cs="Times New Roman"/>
          <w:szCs w:val="24"/>
          <w:lang w:val="en-US"/>
        </w:rPr>
        <w:t>generation</w:t>
      </w:r>
      <w:r w:rsidR="00E034AB" w:rsidRPr="00301F6A">
        <w:rPr>
          <w:rFonts w:cs="Times New Roman"/>
          <w:szCs w:val="24"/>
          <w:lang w:val="en-US"/>
        </w:rPr>
        <w:t>.</w:t>
      </w:r>
    </w:p>
    <w:p w14:paraId="23EF96AF" w14:textId="77777777" w:rsidR="00E912E9" w:rsidRDefault="00E912E9">
      <w:pPr>
        <w:spacing w:after="160" w:line="240" w:lineRule="auto"/>
        <w:jc w:val="left"/>
        <w:rPr>
          <w:rFonts w:cs="Times New Roman"/>
          <w:szCs w:val="24"/>
          <w:lang w:val="en-US"/>
        </w:rPr>
      </w:pPr>
      <w:r>
        <w:rPr>
          <w:rFonts w:cs="Times New Roman"/>
          <w:szCs w:val="24"/>
          <w:lang w:val="en-US"/>
        </w:rPr>
        <w:br w:type="page"/>
      </w:r>
    </w:p>
    <w:p w14:paraId="397474DE" w14:textId="77777777" w:rsidR="00E912E9" w:rsidRDefault="00E912E9" w:rsidP="00EE0572">
      <w:pPr>
        <w:spacing w:line="240" w:lineRule="auto"/>
        <w:jc w:val="center"/>
        <w:rPr>
          <w:rFonts w:cs="Times New Roman"/>
          <w:b/>
          <w:szCs w:val="24"/>
        </w:rPr>
      </w:pPr>
      <w:r>
        <w:rPr>
          <w:rFonts w:cs="Times New Roman"/>
          <w:b/>
          <w:szCs w:val="24"/>
        </w:rPr>
        <w:lastRenderedPageBreak/>
        <w:t>LISTA DE TABELAS</w:t>
      </w:r>
    </w:p>
    <w:p w14:paraId="43B43274" w14:textId="77777777" w:rsidR="00E912E9" w:rsidRPr="00612AAA" w:rsidRDefault="00E912E9" w:rsidP="00EE0572">
      <w:pPr>
        <w:spacing w:line="240" w:lineRule="auto"/>
        <w:jc w:val="center"/>
        <w:rPr>
          <w:rFonts w:cs="Times New Roman"/>
          <w:b/>
          <w:szCs w:val="24"/>
        </w:rPr>
      </w:pPr>
    </w:p>
    <w:p w14:paraId="730062C1" w14:textId="77777777" w:rsidR="00E912E9" w:rsidRPr="00612AAA" w:rsidRDefault="00E912E9" w:rsidP="00EE0572">
      <w:pPr>
        <w:spacing w:line="240" w:lineRule="auto"/>
        <w:jc w:val="center"/>
        <w:rPr>
          <w:rFonts w:cs="Times New Roman"/>
          <w:b/>
          <w:szCs w:val="24"/>
        </w:rPr>
      </w:pPr>
    </w:p>
    <w:p w14:paraId="70D9856A" w14:textId="77777777" w:rsidR="00E912E9" w:rsidRPr="00612AAA" w:rsidRDefault="00E912E9" w:rsidP="00EE0572">
      <w:pPr>
        <w:spacing w:line="240" w:lineRule="auto"/>
        <w:jc w:val="center"/>
        <w:rPr>
          <w:rFonts w:cs="Times New Roman"/>
          <w:b/>
          <w:szCs w:val="24"/>
        </w:rPr>
      </w:pPr>
    </w:p>
    <w:tbl>
      <w:tblPr>
        <w:tblStyle w:val="Tabelacomgrade"/>
        <w:tblW w:w="91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84"/>
        <w:gridCol w:w="7229"/>
        <w:gridCol w:w="568"/>
      </w:tblGrid>
      <w:tr w:rsidR="00E912E9" w14:paraId="739E2F7D" w14:textId="77777777" w:rsidTr="00703334">
        <w:tc>
          <w:tcPr>
            <w:tcW w:w="1384" w:type="dxa"/>
            <w:vAlign w:val="bottom"/>
            <w:hideMark/>
          </w:tcPr>
          <w:p w14:paraId="63E024B9" w14:textId="77777777" w:rsidR="00E912E9" w:rsidRDefault="00E912E9" w:rsidP="009379AE">
            <w:pPr>
              <w:spacing w:line="240" w:lineRule="auto"/>
              <w:jc w:val="left"/>
              <w:rPr>
                <w:rFonts w:cs="Times New Roman"/>
                <w:szCs w:val="24"/>
              </w:rPr>
            </w:pPr>
            <w:r>
              <w:rPr>
                <w:rFonts w:cs="Times New Roman"/>
                <w:szCs w:val="24"/>
              </w:rPr>
              <w:t>Tabela 1</w:t>
            </w:r>
          </w:p>
        </w:tc>
        <w:tc>
          <w:tcPr>
            <w:tcW w:w="7229" w:type="dxa"/>
            <w:vAlign w:val="bottom"/>
            <w:hideMark/>
          </w:tcPr>
          <w:p w14:paraId="28EDB8BB" w14:textId="77777777" w:rsidR="00E912E9" w:rsidRPr="00275A0B" w:rsidRDefault="00FD1DE5" w:rsidP="0050466D">
            <w:pPr>
              <w:spacing w:line="240" w:lineRule="auto"/>
              <w:rPr>
                <w:rFonts w:cs="Times New Roman"/>
                <w:szCs w:val="24"/>
              </w:rPr>
            </w:pPr>
            <w:r>
              <w:rPr>
                <w:rFonts w:cs="Times New Roman"/>
                <w:szCs w:val="24"/>
              </w:rPr>
              <w:t>-</w:t>
            </w:r>
            <w:r w:rsidR="003D5A11">
              <w:rPr>
                <w:rFonts w:cs="Times New Roman"/>
                <w:szCs w:val="24"/>
              </w:rPr>
              <w:t xml:space="preserve"> </w:t>
            </w:r>
            <w:r w:rsidR="00E912E9">
              <w:rPr>
                <w:rFonts w:cs="Times New Roman"/>
                <w:szCs w:val="24"/>
              </w:rPr>
              <w:t xml:space="preserve">Descrição de Abordagens de </w:t>
            </w:r>
            <w:proofErr w:type="spellStart"/>
            <w:r w:rsidR="00E912E9">
              <w:rPr>
                <w:rFonts w:cs="Times New Roman"/>
                <w:szCs w:val="24"/>
              </w:rPr>
              <w:t>Reúso</w:t>
            </w:r>
            <w:proofErr w:type="spellEnd"/>
            <w:r w:rsidR="00E912E9">
              <w:rPr>
                <w:rFonts w:cs="Times New Roman"/>
                <w:szCs w:val="24"/>
              </w:rPr>
              <w:t xml:space="preserve"> de Software</w:t>
            </w:r>
            <w:proofErr w:type="gramStart"/>
            <w:r w:rsidR="00275A0B">
              <w:rPr>
                <w:rFonts w:cs="Times New Roman"/>
                <w:szCs w:val="24"/>
              </w:rPr>
              <w:t xml:space="preserve"> </w:t>
            </w:r>
            <w:r w:rsidR="00C439BE">
              <w:rPr>
                <w:rFonts w:cs="Times New Roman"/>
                <w:szCs w:val="24"/>
              </w:rPr>
              <w:t xml:space="preserve"> </w:t>
            </w:r>
            <w:r w:rsidR="003D5A11">
              <w:rPr>
                <w:rFonts w:cs="Times New Roman"/>
                <w:szCs w:val="24"/>
              </w:rPr>
              <w:t>...</w:t>
            </w:r>
            <w:proofErr w:type="gramEnd"/>
            <w:r w:rsidR="003D5A11">
              <w:rPr>
                <w:rFonts w:cs="Times New Roman"/>
                <w:szCs w:val="24"/>
              </w:rPr>
              <w:t>.........</w:t>
            </w:r>
            <w:r w:rsidR="00275A0B">
              <w:rPr>
                <w:rFonts w:cs="Times New Roman"/>
                <w:szCs w:val="24"/>
              </w:rPr>
              <w:t>........</w:t>
            </w:r>
            <w:r w:rsidR="00C439BE">
              <w:rPr>
                <w:rFonts w:cs="Times New Roman"/>
                <w:szCs w:val="24"/>
              </w:rPr>
              <w:t>.........</w:t>
            </w:r>
            <w:r w:rsidR="00275A0B">
              <w:rPr>
                <w:rFonts w:cs="Times New Roman"/>
                <w:szCs w:val="24"/>
              </w:rPr>
              <w:t>...</w:t>
            </w:r>
          </w:p>
        </w:tc>
        <w:tc>
          <w:tcPr>
            <w:tcW w:w="568" w:type="dxa"/>
            <w:vAlign w:val="bottom"/>
            <w:hideMark/>
          </w:tcPr>
          <w:p w14:paraId="42D4AA83" w14:textId="77777777" w:rsidR="00E912E9" w:rsidRDefault="00550A24" w:rsidP="009379AE">
            <w:pPr>
              <w:spacing w:line="240" w:lineRule="auto"/>
              <w:jc w:val="right"/>
              <w:rPr>
                <w:rFonts w:cs="Times New Roman"/>
                <w:szCs w:val="24"/>
              </w:rPr>
            </w:pPr>
            <w:r>
              <w:rPr>
                <w:rFonts w:cs="Times New Roman"/>
                <w:szCs w:val="24"/>
              </w:rPr>
              <w:t>21</w:t>
            </w:r>
          </w:p>
        </w:tc>
      </w:tr>
      <w:tr w:rsidR="009379AE" w14:paraId="131F3CDF" w14:textId="77777777" w:rsidTr="00703334">
        <w:tc>
          <w:tcPr>
            <w:tcW w:w="1384" w:type="dxa"/>
            <w:vAlign w:val="bottom"/>
          </w:tcPr>
          <w:p w14:paraId="1690CEB1" w14:textId="77777777" w:rsidR="009379AE" w:rsidRDefault="009379AE" w:rsidP="009379AE">
            <w:pPr>
              <w:spacing w:line="240" w:lineRule="auto"/>
              <w:jc w:val="left"/>
              <w:rPr>
                <w:rFonts w:cs="Times New Roman"/>
                <w:szCs w:val="24"/>
              </w:rPr>
            </w:pPr>
          </w:p>
        </w:tc>
        <w:tc>
          <w:tcPr>
            <w:tcW w:w="7229" w:type="dxa"/>
            <w:vAlign w:val="bottom"/>
          </w:tcPr>
          <w:p w14:paraId="4C560E94" w14:textId="77777777" w:rsidR="009379AE" w:rsidRDefault="009379AE" w:rsidP="0050466D">
            <w:pPr>
              <w:spacing w:line="240" w:lineRule="auto"/>
              <w:rPr>
                <w:rFonts w:cs="Times New Roman"/>
                <w:szCs w:val="24"/>
              </w:rPr>
            </w:pPr>
          </w:p>
        </w:tc>
        <w:tc>
          <w:tcPr>
            <w:tcW w:w="568" w:type="dxa"/>
            <w:vAlign w:val="bottom"/>
          </w:tcPr>
          <w:p w14:paraId="1C7A1909" w14:textId="77777777" w:rsidR="009379AE" w:rsidRDefault="009379AE" w:rsidP="009379AE">
            <w:pPr>
              <w:spacing w:line="240" w:lineRule="auto"/>
              <w:jc w:val="right"/>
              <w:rPr>
                <w:rFonts w:cs="Times New Roman"/>
                <w:szCs w:val="24"/>
              </w:rPr>
            </w:pPr>
          </w:p>
        </w:tc>
      </w:tr>
      <w:tr w:rsidR="006E1BA7" w14:paraId="22234036" w14:textId="77777777" w:rsidTr="00703334">
        <w:tc>
          <w:tcPr>
            <w:tcW w:w="1384" w:type="dxa"/>
            <w:vAlign w:val="bottom"/>
          </w:tcPr>
          <w:p w14:paraId="306EFF3E" w14:textId="77777777" w:rsidR="006E1BA7" w:rsidRDefault="006E1BA7" w:rsidP="009379AE">
            <w:pPr>
              <w:spacing w:line="240" w:lineRule="auto"/>
              <w:jc w:val="left"/>
              <w:rPr>
                <w:rFonts w:cs="Times New Roman"/>
                <w:szCs w:val="24"/>
              </w:rPr>
            </w:pPr>
            <w:r>
              <w:rPr>
                <w:rFonts w:cs="Times New Roman"/>
                <w:szCs w:val="24"/>
              </w:rPr>
              <w:t>Tabela 2</w:t>
            </w:r>
          </w:p>
        </w:tc>
        <w:tc>
          <w:tcPr>
            <w:tcW w:w="7229" w:type="dxa"/>
            <w:vAlign w:val="bottom"/>
          </w:tcPr>
          <w:p w14:paraId="2D42CB43" w14:textId="77777777" w:rsidR="006E1BA7" w:rsidRDefault="006E1BA7" w:rsidP="0050466D">
            <w:pPr>
              <w:spacing w:line="240" w:lineRule="auto"/>
              <w:rPr>
                <w:rFonts w:cs="Times New Roman"/>
                <w:szCs w:val="24"/>
              </w:rPr>
            </w:pPr>
            <w:r>
              <w:rPr>
                <w:rFonts w:cs="Times New Roman"/>
                <w:szCs w:val="24"/>
              </w:rPr>
              <w:t xml:space="preserve">- Resumo de </w:t>
            </w:r>
            <w:proofErr w:type="spellStart"/>
            <w:proofErr w:type="gramStart"/>
            <w:r>
              <w:rPr>
                <w:rFonts w:cs="Times New Roman"/>
                <w:szCs w:val="24"/>
              </w:rPr>
              <w:t>diretivasApache</w:t>
            </w:r>
            <w:proofErr w:type="spellEnd"/>
            <w:proofErr w:type="gramEnd"/>
            <w:r>
              <w:rPr>
                <w:rFonts w:cs="Times New Roman"/>
                <w:szCs w:val="24"/>
              </w:rPr>
              <w:t xml:space="preserve"> </w:t>
            </w:r>
            <w:proofErr w:type="spellStart"/>
            <w:r>
              <w:rPr>
                <w:rFonts w:cs="Times New Roman"/>
                <w:szCs w:val="24"/>
              </w:rPr>
              <w:t>Velocity</w:t>
            </w:r>
            <w:proofErr w:type="spellEnd"/>
            <w:r>
              <w:rPr>
                <w:rFonts w:cs="Times New Roman"/>
                <w:szCs w:val="24"/>
              </w:rPr>
              <w:t xml:space="preserve"> VTL</w:t>
            </w:r>
          </w:p>
        </w:tc>
        <w:tc>
          <w:tcPr>
            <w:tcW w:w="568" w:type="dxa"/>
            <w:vAlign w:val="bottom"/>
          </w:tcPr>
          <w:p w14:paraId="767C85BB" w14:textId="77777777" w:rsidR="006E1BA7" w:rsidRDefault="006E1BA7" w:rsidP="009379AE">
            <w:pPr>
              <w:spacing w:line="240" w:lineRule="auto"/>
              <w:jc w:val="right"/>
              <w:rPr>
                <w:rFonts w:cs="Times New Roman"/>
                <w:szCs w:val="24"/>
              </w:rPr>
            </w:pPr>
            <w:r>
              <w:rPr>
                <w:rFonts w:cs="Times New Roman"/>
                <w:szCs w:val="24"/>
              </w:rPr>
              <w:t>27</w:t>
            </w:r>
          </w:p>
        </w:tc>
      </w:tr>
      <w:tr w:rsidR="006E1BA7" w14:paraId="0C286891" w14:textId="77777777" w:rsidTr="00703334">
        <w:tc>
          <w:tcPr>
            <w:tcW w:w="1384" w:type="dxa"/>
            <w:vAlign w:val="bottom"/>
          </w:tcPr>
          <w:p w14:paraId="3D631309" w14:textId="77777777" w:rsidR="006E1BA7" w:rsidRDefault="006E1BA7" w:rsidP="009379AE">
            <w:pPr>
              <w:spacing w:line="240" w:lineRule="auto"/>
              <w:jc w:val="left"/>
              <w:rPr>
                <w:rFonts w:cs="Times New Roman"/>
                <w:szCs w:val="24"/>
              </w:rPr>
            </w:pPr>
          </w:p>
        </w:tc>
        <w:tc>
          <w:tcPr>
            <w:tcW w:w="7229" w:type="dxa"/>
            <w:vAlign w:val="bottom"/>
          </w:tcPr>
          <w:p w14:paraId="1CDE1BAF" w14:textId="77777777" w:rsidR="006E1BA7" w:rsidRDefault="006E1BA7" w:rsidP="0050466D">
            <w:pPr>
              <w:spacing w:line="240" w:lineRule="auto"/>
              <w:rPr>
                <w:rFonts w:cs="Times New Roman"/>
                <w:szCs w:val="24"/>
              </w:rPr>
            </w:pPr>
          </w:p>
        </w:tc>
        <w:tc>
          <w:tcPr>
            <w:tcW w:w="568" w:type="dxa"/>
            <w:vAlign w:val="bottom"/>
          </w:tcPr>
          <w:p w14:paraId="0FD8D322" w14:textId="77777777" w:rsidR="006E1BA7" w:rsidRDefault="006E1BA7" w:rsidP="009379AE">
            <w:pPr>
              <w:spacing w:line="240" w:lineRule="auto"/>
              <w:jc w:val="right"/>
              <w:rPr>
                <w:rFonts w:cs="Times New Roman"/>
                <w:szCs w:val="24"/>
              </w:rPr>
            </w:pPr>
          </w:p>
        </w:tc>
      </w:tr>
      <w:tr w:rsidR="00E912E9" w14:paraId="6BFA1839" w14:textId="77777777" w:rsidTr="00703334">
        <w:tc>
          <w:tcPr>
            <w:tcW w:w="1384" w:type="dxa"/>
            <w:vAlign w:val="bottom"/>
            <w:hideMark/>
          </w:tcPr>
          <w:p w14:paraId="05403269" w14:textId="77777777" w:rsidR="00E912E9" w:rsidRDefault="00E912E9" w:rsidP="00C706F0">
            <w:pPr>
              <w:spacing w:line="240" w:lineRule="auto"/>
              <w:jc w:val="left"/>
              <w:rPr>
                <w:rFonts w:cs="Times New Roman"/>
                <w:szCs w:val="24"/>
              </w:rPr>
            </w:pPr>
            <w:r>
              <w:rPr>
                <w:rFonts w:cs="Times New Roman"/>
                <w:szCs w:val="24"/>
              </w:rPr>
              <w:t xml:space="preserve">Tabela </w:t>
            </w:r>
            <w:r w:rsidR="00C706F0">
              <w:rPr>
                <w:rFonts w:cs="Times New Roman"/>
                <w:szCs w:val="24"/>
              </w:rPr>
              <w:t>3</w:t>
            </w:r>
          </w:p>
        </w:tc>
        <w:tc>
          <w:tcPr>
            <w:tcW w:w="7229" w:type="dxa"/>
            <w:vAlign w:val="bottom"/>
            <w:hideMark/>
          </w:tcPr>
          <w:p w14:paraId="0ADA8E4F" w14:textId="77777777" w:rsidR="00E912E9" w:rsidRPr="00552D85" w:rsidRDefault="00FD1DE5" w:rsidP="0050466D">
            <w:pPr>
              <w:spacing w:line="240" w:lineRule="auto"/>
              <w:rPr>
                <w:rFonts w:cs="Times New Roman"/>
                <w:szCs w:val="24"/>
                <w:lang w:val="en-US"/>
              </w:rPr>
            </w:pPr>
            <w:r w:rsidRPr="00552D85">
              <w:rPr>
                <w:lang w:val="en-US"/>
              </w:rPr>
              <w:t>-</w:t>
            </w:r>
            <w:r w:rsidR="003D5A11" w:rsidRPr="00552D85">
              <w:rPr>
                <w:lang w:val="en-US"/>
              </w:rPr>
              <w:t xml:space="preserve"> </w:t>
            </w:r>
            <w:proofErr w:type="spellStart"/>
            <w:r w:rsidR="00A7264E" w:rsidRPr="00552D85">
              <w:rPr>
                <w:lang w:val="en-US"/>
              </w:rPr>
              <w:t>Comparativo</w:t>
            </w:r>
            <w:proofErr w:type="spellEnd"/>
            <w:r w:rsidR="00A7264E" w:rsidRPr="00552D85">
              <w:rPr>
                <w:lang w:val="en-US"/>
              </w:rPr>
              <w:t xml:space="preserve"> Apache Velocity X Apache </w:t>
            </w:r>
            <w:proofErr w:type="spellStart"/>
            <w:proofErr w:type="gramStart"/>
            <w:r w:rsidR="00A7264E" w:rsidRPr="00552D85">
              <w:rPr>
                <w:lang w:val="en-US"/>
              </w:rPr>
              <w:t>Freemarker</w:t>
            </w:r>
            <w:proofErr w:type="spellEnd"/>
            <w:r w:rsidR="00275A0B" w:rsidRPr="00552D85">
              <w:rPr>
                <w:lang w:val="en-US"/>
              </w:rPr>
              <w:t xml:space="preserve"> </w:t>
            </w:r>
            <w:r w:rsidR="00C439BE" w:rsidRPr="00552D85">
              <w:rPr>
                <w:lang w:val="en-US"/>
              </w:rPr>
              <w:t xml:space="preserve"> </w:t>
            </w:r>
            <w:r w:rsidR="00275A0B" w:rsidRPr="00552D85">
              <w:rPr>
                <w:lang w:val="en-US"/>
              </w:rPr>
              <w:t>...............</w:t>
            </w:r>
            <w:r w:rsidR="00C439BE" w:rsidRPr="00552D85">
              <w:rPr>
                <w:lang w:val="en-US"/>
              </w:rPr>
              <w:t>......</w:t>
            </w:r>
            <w:r w:rsidR="00275A0B" w:rsidRPr="00552D85">
              <w:rPr>
                <w:lang w:val="en-US"/>
              </w:rPr>
              <w:t>....</w:t>
            </w:r>
            <w:proofErr w:type="gramEnd"/>
          </w:p>
        </w:tc>
        <w:tc>
          <w:tcPr>
            <w:tcW w:w="568" w:type="dxa"/>
            <w:vAlign w:val="bottom"/>
            <w:hideMark/>
          </w:tcPr>
          <w:p w14:paraId="7D922DF5" w14:textId="77777777" w:rsidR="006E1BA7" w:rsidRDefault="00550A24" w:rsidP="00C706F0">
            <w:pPr>
              <w:spacing w:line="240" w:lineRule="auto"/>
              <w:jc w:val="right"/>
              <w:rPr>
                <w:rFonts w:cs="Times New Roman"/>
                <w:szCs w:val="24"/>
              </w:rPr>
            </w:pPr>
            <w:r>
              <w:rPr>
                <w:rFonts w:cs="Times New Roman"/>
                <w:szCs w:val="24"/>
              </w:rPr>
              <w:t>3</w:t>
            </w:r>
            <w:r w:rsidR="00C706F0">
              <w:rPr>
                <w:rFonts w:cs="Times New Roman"/>
                <w:szCs w:val="24"/>
              </w:rPr>
              <w:t>1</w:t>
            </w:r>
          </w:p>
        </w:tc>
      </w:tr>
      <w:tr w:rsidR="009379AE" w14:paraId="373CCBB1" w14:textId="77777777" w:rsidTr="00703334">
        <w:tc>
          <w:tcPr>
            <w:tcW w:w="1384" w:type="dxa"/>
            <w:vAlign w:val="bottom"/>
          </w:tcPr>
          <w:p w14:paraId="7480253C" w14:textId="77777777" w:rsidR="009379AE" w:rsidRDefault="009379AE" w:rsidP="009379AE">
            <w:pPr>
              <w:spacing w:line="240" w:lineRule="auto"/>
              <w:jc w:val="left"/>
              <w:rPr>
                <w:rFonts w:cs="Times New Roman"/>
                <w:szCs w:val="24"/>
              </w:rPr>
            </w:pPr>
          </w:p>
        </w:tc>
        <w:tc>
          <w:tcPr>
            <w:tcW w:w="7229" w:type="dxa"/>
            <w:vAlign w:val="bottom"/>
          </w:tcPr>
          <w:p w14:paraId="7321699A" w14:textId="77777777" w:rsidR="009379AE" w:rsidRPr="0000086B" w:rsidRDefault="009379AE" w:rsidP="0050466D">
            <w:pPr>
              <w:spacing w:line="240" w:lineRule="auto"/>
            </w:pPr>
          </w:p>
        </w:tc>
        <w:tc>
          <w:tcPr>
            <w:tcW w:w="568" w:type="dxa"/>
            <w:vAlign w:val="bottom"/>
          </w:tcPr>
          <w:p w14:paraId="63DD2E0E" w14:textId="77777777" w:rsidR="009379AE" w:rsidRDefault="009379AE" w:rsidP="009379AE">
            <w:pPr>
              <w:spacing w:line="240" w:lineRule="auto"/>
              <w:jc w:val="right"/>
              <w:rPr>
                <w:rFonts w:cs="Times New Roman"/>
                <w:szCs w:val="24"/>
              </w:rPr>
            </w:pPr>
          </w:p>
        </w:tc>
      </w:tr>
      <w:tr w:rsidR="00E912E9" w14:paraId="7077EE66" w14:textId="77777777" w:rsidTr="00703334">
        <w:tc>
          <w:tcPr>
            <w:tcW w:w="1384" w:type="dxa"/>
            <w:vAlign w:val="bottom"/>
            <w:hideMark/>
          </w:tcPr>
          <w:p w14:paraId="325F21C3" w14:textId="77777777" w:rsidR="00E912E9" w:rsidRDefault="00E912E9" w:rsidP="00DA1623">
            <w:pPr>
              <w:spacing w:line="240" w:lineRule="auto"/>
              <w:jc w:val="left"/>
              <w:rPr>
                <w:rFonts w:cs="Times New Roman"/>
                <w:szCs w:val="24"/>
              </w:rPr>
            </w:pPr>
            <w:r>
              <w:rPr>
                <w:rFonts w:cs="Times New Roman"/>
                <w:szCs w:val="24"/>
              </w:rPr>
              <w:t xml:space="preserve">Tabela </w:t>
            </w:r>
            <w:r w:rsidR="00DA1623">
              <w:rPr>
                <w:rFonts w:cs="Times New Roman"/>
                <w:szCs w:val="24"/>
              </w:rPr>
              <w:t>4</w:t>
            </w:r>
          </w:p>
        </w:tc>
        <w:tc>
          <w:tcPr>
            <w:tcW w:w="7229" w:type="dxa"/>
            <w:vAlign w:val="bottom"/>
            <w:hideMark/>
          </w:tcPr>
          <w:p w14:paraId="069F153A" w14:textId="77777777" w:rsidR="00E912E9" w:rsidRDefault="00FD1DE5" w:rsidP="0050466D">
            <w:pPr>
              <w:spacing w:line="240" w:lineRule="auto"/>
              <w:rPr>
                <w:rFonts w:cs="Times New Roman"/>
                <w:szCs w:val="24"/>
              </w:rPr>
            </w:pPr>
            <w:r>
              <w:t>-</w:t>
            </w:r>
            <w:r w:rsidR="003D5A11">
              <w:t xml:space="preserve"> </w:t>
            </w:r>
            <w:r w:rsidR="00A7264E">
              <w:t xml:space="preserve">Estrutura de diretórios padrão do </w:t>
            </w:r>
            <w:proofErr w:type="spellStart"/>
            <w:r w:rsidR="00A7264E">
              <w:t>Maven</w:t>
            </w:r>
            <w:proofErr w:type="spellEnd"/>
            <w:proofErr w:type="gramStart"/>
            <w:r w:rsidR="00275A0B">
              <w:t xml:space="preserve"> </w:t>
            </w:r>
            <w:r w:rsidR="00C439BE">
              <w:t xml:space="preserve"> </w:t>
            </w:r>
            <w:r w:rsidR="003D5A11">
              <w:t>...</w:t>
            </w:r>
            <w:proofErr w:type="gramEnd"/>
            <w:r w:rsidR="003D5A11">
              <w:t>..</w:t>
            </w:r>
            <w:r w:rsidR="00275A0B">
              <w:t>......................</w:t>
            </w:r>
            <w:r w:rsidR="0050466D">
              <w:t>....</w:t>
            </w:r>
            <w:r w:rsidR="00275A0B">
              <w:t>....</w:t>
            </w:r>
            <w:r w:rsidR="00C439BE">
              <w:t>.....</w:t>
            </w:r>
            <w:r w:rsidR="00275A0B">
              <w:t>...</w:t>
            </w:r>
            <w:r w:rsidR="00C439BE">
              <w:t>.</w:t>
            </w:r>
            <w:r w:rsidR="00275A0B">
              <w:t>..</w:t>
            </w:r>
          </w:p>
        </w:tc>
        <w:tc>
          <w:tcPr>
            <w:tcW w:w="568" w:type="dxa"/>
            <w:vAlign w:val="bottom"/>
            <w:hideMark/>
          </w:tcPr>
          <w:p w14:paraId="1FFE0E51" w14:textId="77777777" w:rsidR="00E912E9" w:rsidRDefault="00550A24" w:rsidP="00DA1623">
            <w:pPr>
              <w:spacing w:line="240" w:lineRule="auto"/>
              <w:jc w:val="right"/>
              <w:rPr>
                <w:rFonts w:cs="Times New Roman"/>
                <w:szCs w:val="24"/>
              </w:rPr>
            </w:pPr>
            <w:r>
              <w:rPr>
                <w:rFonts w:cs="Times New Roman"/>
                <w:szCs w:val="24"/>
              </w:rPr>
              <w:t>3</w:t>
            </w:r>
            <w:r w:rsidR="00DA1623">
              <w:rPr>
                <w:rFonts w:cs="Times New Roman"/>
                <w:szCs w:val="24"/>
              </w:rPr>
              <w:t>2</w:t>
            </w:r>
          </w:p>
        </w:tc>
      </w:tr>
      <w:tr w:rsidR="009379AE" w14:paraId="4C0B4F73" w14:textId="77777777" w:rsidTr="00703334">
        <w:tc>
          <w:tcPr>
            <w:tcW w:w="1384" w:type="dxa"/>
            <w:vAlign w:val="bottom"/>
          </w:tcPr>
          <w:p w14:paraId="4401A901" w14:textId="77777777" w:rsidR="009379AE" w:rsidRDefault="009379AE" w:rsidP="009379AE">
            <w:pPr>
              <w:spacing w:line="240" w:lineRule="auto"/>
              <w:jc w:val="left"/>
              <w:rPr>
                <w:rFonts w:cs="Times New Roman"/>
                <w:szCs w:val="24"/>
              </w:rPr>
            </w:pPr>
          </w:p>
        </w:tc>
        <w:tc>
          <w:tcPr>
            <w:tcW w:w="7229" w:type="dxa"/>
            <w:vAlign w:val="bottom"/>
          </w:tcPr>
          <w:p w14:paraId="0EBD5F36" w14:textId="77777777" w:rsidR="009379AE" w:rsidRDefault="009379AE" w:rsidP="0050466D">
            <w:pPr>
              <w:spacing w:line="240" w:lineRule="auto"/>
            </w:pPr>
          </w:p>
        </w:tc>
        <w:tc>
          <w:tcPr>
            <w:tcW w:w="568" w:type="dxa"/>
            <w:vAlign w:val="bottom"/>
          </w:tcPr>
          <w:p w14:paraId="11FA57E9" w14:textId="77777777" w:rsidR="009379AE" w:rsidRDefault="009379AE" w:rsidP="009379AE">
            <w:pPr>
              <w:spacing w:line="240" w:lineRule="auto"/>
              <w:jc w:val="right"/>
              <w:rPr>
                <w:rFonts w:cs="Times New Roman"/>
                <w:szCs w:val="24"/>
              </w:rPr>
            </w:pPr>
          </w:p>
        </w:tc>
      </w:tr>
      <w:tr w:rsidR="00E912E9" w14:paraId="0C141E1F" w14:textId="77777777" w:rsidTr="00703334">
        <w:tc>
          <w:tcPr>
            <w:tcW w:w="1384" w:type="dxa"/>
            <w:vAlign w:val="bottom"/>
            <w:hideMark/>
          </w:tcPr>
          <w:p w14:paraId="68F3C564" w14:textId="77777777" w:rsidR="00E912E9" w:rsidRDefault="00E912E9" w:rsidP="006F43DC">
            <w:pPr>
              <w:spacing w:line="240" w:lineRule="auto"/>
              <w:jc w:val="left"/>
              <w:rPr>
                <w:rFonts w:cs="Times New Roman"/>
                <w:szCs w:val="24"/>
              </w:rPr>
            </w:pPr>
            <w:r>
              <w:rPr>
                <w:rFonts w:cs="Times New Roman"/>
                <w:szCs w:val="24"/>
              </w:rPr>
              <w:t xml:space="preserve">Tabela </w:t>
            </w:r>
            <w:r w:rsidR="006F43DC">
              <w:rPr>
                <w:rFonts w:cs="Times New Roman"/>
                <w:szCs w:val="24"/>
              </w:rPr>
              <w:t>5</w:t>
            </w:r>
          </w:p>
        </w:tc>
        <w:tc>
          <w:tcPr>
            <w:tcW w:w="7229" w:type="dxa"/>
            <w:vAlign w:val="bottom"/>
            <w:hideMark/>
          </w:tcPr>
          <w:p w14:paraId="6AE88CA1" w14:textId="77777777" w:rsidR="00E912E9" w:rsidRDefault="00FD1DE5" w:rsidP="0050466D">
            <w:pPr>
              <w:spacing w:line="240" w:lineRule="auto"/>
              <w:rPr>
                <w:rFonts w:cs="Times New Roman"/>
                <w:szCs w:val="24"/>
              </w:rPr>
            </w:pPr>
            <w:r>
              <w:t>-</w:t>
            </w:r>
            <w:r w:rsidR="003D5A11">
              <w:t xml:space="preserve"> </w:t>
            </w:r>
            <w:r w:rsidR="00BF0AAC" w:rsidRPr="007F40EF">
              <w:t>Requisitos Funcionais da aplicação</w:t>
            </w:r>
            <w:proofErr w:type="gramStart"/>
            <w:r w:rsidR="00275A0B">
              <w:t xml:space="preserve"> </w:t>
            </w:r>
            <w:r w:rsidR="00C439BE">
              <w:t xml:space="preserve"> </w:t>
            </w:r>
            <w:r w:rsidR="003D5A11">
              <w:t>...</w:t>
            </w:r>
            <w:proofErr w:type="gramEnd"/>
            <w:r w:rsidR="003D5A11">
              <w:t>...</w:t>
            </w:r>
            <w:r w:rsidR="00275A0B">
              <w:t>................</w:t>
            </w:r>
            <w:r w:rsidR="00C439BE">
              <w:t>.</w:t>
            </w:r>
            <w:r w:rsidR="00275A0B">
              <w:t>........</w:t>
            </w:r>
            <w:r w:rsidR="00C439BE">
              <w:t>...</w:t>
            </w:r>
            <w:r w:rsidR="00275A0B">
              <w:t>.......</w:t>
            </w:r>
            <w:r w:rsidR="00C439BE">
              <w:t>......</w:t>
            </w:r>
            <w:r w:rsidR="00275A0B">
              <w:t>.......</w:t>
            </w:r>
          </w:p>
        </w:tc>
        <w:tc>
          <w:tcPr>
            <w:tcW w:w="568" w:type="dxa"/>
            <w:vAlign w:val="bottom"/>
            <w:hideMark/>
          </w:tcPr>
          <w:p w14:paraId="7667EDA1" w14:textId="77777777" w:rsidR="00E912E9" w:rsidRDefault="00550A24" w:rsidP="006F43DC">
            <w:pPr>
              <w:spacing w:line="240" w:lineRule="auto"/>
              <w:jc w:val="right"/>
              <w:rPr>
                <w:rFonts w:cs="Times New Roman"/>
                <w:szCs w:val="24"/>
              </w:rPr>
            </w:pPr>
            <w:r>
              <w:rPr>
                <w:rFonts w:cs="Times New Roman"/>
                <w:szCs w:val="24"/>
              </w:rPr>
              <w:t>4</w:t>
            </w:r>
            <w:r w:rsidR="006F43DC">
              <w:rPr>
                <w:rFonts w:cs="Times New Roman"/>
                <w:szCs w:val="24"/>
              </w:rPr>
              <w:t>4</w:t>
            </w:r>
          </w:p>
        </w:tc>
      </w:tr>
      <w:tr w:rsidR="009379AE" w14:paraId="42CA175B" w14:textId="77777777" w:rsidTr="00703334">
        <w:tc>
          <w:tcPr>
            <w:tcW w:w="1384" w:type="dxa"/>
            <w:vAlign w:val="bottom"/>
          </w:tcPr>
          <w:p w14:paraId="7AD43CA3" w14:textId="77777777" w:rsidR="009379AE" w:rsidRDefault="009379AE" w:rsidP="009379AE">
            <w:pPr>
              <w:spacing w:line="240" w:lineRule="auto"/>
              <w:jc w:val="left"/>
              <w:rPr>
                <w:rFonts w:cs="Times New Roman"/>
                <w:szCs w:val="24"/>
              </w:rPr>
            </w:pPr>
          </w:p>
        </w:tc>
        <w:tc>
          <w:tcPr>
            <w:tcW w:w="7229" w:type="dxa"/>
            <w:vAlign w:val="bottom"/>
          </w:tcPr>
          <w:p w14:paraId="3B272DF4" w14:textId="77777777" w:rsidR="009379AE" w:rsidRPr="007F40EF" w:rsidRDefault="009379AE" w:rsidP="0050466D">
            <w:pPr>
              <w:spacing w:line="240" w:lineRule="auto"/>
            </w:pPr>
          </w:p>
        </w:tc>
        <w:tc>
          <w:tcPr>
            <w:tcW w:w="568" w:type="dxa"/>
            <w:vAlign w:val="bottom"/>
          </w:tcPr>
          <w:p w14:paraId="691AC37A" w14:textId="77777777" w:rsidR="009379AE" w:rsidRDefault="009379AE" w:rsidP="009379AE">
            <w:pPr>
              <w:spacing w:line="240" w:lineRule="auto"/>
              <w:jc w:val="right"/>
              <w:rPr>
                <w:rFonts w:cs="Times New Roman"/>
                <w:szCs w:val="24"/>
              </w:rPr>
            </w:pPr>
          </w:p>
        </w:tc>
      </w:tr>
      <w:tr w:rsidR="00E912E9" w14:paraId="6B4B41E0" w14:textId="77777777" w:rsidTr="00703334">
        <w:tc>
          <w:tcPr>
            <w:tcW w:w="1384" w:type="dxa"/>
            <w:vAlign w:val="bottom"/>
            <w:hideMark/>
          </w:tcPr>
          <w:p w14:paraId="5DEED772" w14:textId="77777777" w:rsidR="00E912E9" w:rsidRDefault="00FD1DE5" w:rsidP="006F43DC">
            <w:pPr>
              <w:spacing w:line="240" w:lineRule="auto"/>
              <w:jc w:val="left"/>
              <w:rPr>
                <w:rFonts w:cs="Times New Roman"/>
                <w:szCs w:val="24"/>
              </w:rPr>
            </w:pPr>
            <w:r>
              <w:rPr>
                <w:rFonts w:cs="Times New Roman"/>
                <w:szCs w:val="24"/>
              </w:rPr>
              <w:t xml:space="preserve">Tabela </w:t>
            </w:r>
            <w:r w:rsidR="006F43DC">
              <w:rPr>
                <w:rFonts w:cs="Times New Roman"/>
                <w:szCs w:val="24"/>
              </w:rPr>
              <w:t>6</w:t>
            </w:r>
          </w:p>
        </w:tc>
        <w:tc>
          <w:tcPr>
            <w:tcW w:w="7229" w:type="dxa"/>
            <w:vAlign w:val="bottom"/>
            <w:hideMark/>
          </w:tcPr>
          <w:p w14:paraId="2ECC2501" w14:textId="77777777" w:rsidR="00E912E9" w:rsidRDefault="00FD1DE5" w:rsidP="0050466D">
            <w:pPr>
              <w:spacing w:line="240" w:lineRule="auto"/>
              <w:rPr>
                <w:rFonts w:cs="Times New Roman"/>
                <w:szCs w:val="24"/>
              </w:rPr>
            </w:pPr>
            <w:r>
              <w:t>-</w:t>
            </w:r>
            <w:r w:rsidR="003D5A11">
              <w:t xml:space="preserve"> </w:t>
            </w:r>
            <w:r w:rsidR="000C6569">
              <w:t>Requisitos não funcionais da aplicação</w:t>
            </w:r>
            <w:proofErr w:type="gramStart"/>
            <w:r w:rsidR="00275A0B">
              <w:t xml:space="preserve"> </w:t>
            </w:r>
            <w:r w:rsidR="00C439BE">
              <w:t xml:space="preserve"> </w:t>
            </w:r>
            <w:r w:rsidR="00275A0B">
              <w:t>.</w:t>
            </w:r>
            <w:r w:rsidR="003D5A11">
              <w:t>..</w:t>
            </w:r>
            <w:proofErr w:type="gramEnd"/>
            <w:r w:rsidR="003D5A11">
              <w:t>..</w:t>
            </w:r>
            <w:r w:rsidR="00275A0B">
              <w:t>......</w:t>
            </w:r>
            <w:r w:rsidR="00C439BE">
              <w:t>...</w:t>
            </w:r>
            <w:r w:rsidR="00275A0B">
              <w:t>.</w:t>
            </w:r>
            <w:r w:rsidR="00C439BE">
              <w:t>.....</w:t>
            </w:r>
            <w:r w:rsidR="00275A0B">
              <w:t>..................</w:t>
            </w:r>
            <w:r w:rsidR="0050466D">
              <w:t>.</w:t>
            </w:r>
            <w:r w:rsidR="00275A0B">
              <w:t>.........</w:t>
            </w:r>
          </w:p>
        </w:tc>
        <w:tc>
          <w:tcPr>
            <w:tcW w:w="568" w:type="dxa"/>
            <w:vAlign w:val="bottom"/>
            <w:hideMark/>
          </w:tcPr>
          <w:p w14:paraId="68B4631D" w14:textId="77777777" w:rsidR="00E912E9" w:rsidRDefault="00550A24" w:rsidP="006F43DC">
            <w:pPr>
              <w:spacing w:line="240" w:lineRule="auto"/>
              <w:jc w:val="right"/>
              <w:rPr>
                <w:rFonts w:cs="Times New Roman"/>
                <w:szCs w:val="24"/>
              </w:rPr>
            </w:pPr>
            <w:r>
              <w:rPr>
                <w:rFonts w:cs="Times New Roman"/>
                <w:szCs w:val="24"/>
              </w:rPr>
              <w:t>4</w:t>
            </w:r>
            <w:r w:rsidR="006F43DC">
              <w:rPr>
                <w:rFonts w:cs="Times New Roman"/>
                <w:szCs w:val="24"/>
              </w:rPr>
              <w:t>4</w:t>
            </w:r>
          </w:p>
        </w:tc>
      </w:tr>
      <w:tr w:rsidR="009379AE" w14:paraId="381039A0" w14:textId="77777777" w:rsidTr="00703334">
        <w:tc>
          <w:tcPr>
            <w:tcW w:w="1384" w:type="dxa"/>
            <w:vAlign w:val="bottom"/>
          </w:tcPr>
          <w:p w14:paraId="412B0F42" w14:textId="77777777" w:rsidR="009379AE" w:rsidRDefault="009379AE" w:rsidP="009379AE">
            <w:pPr>
              <w:spacing w:line="240" w:lineRule="auto"/>
              <w:jc w:val="left"/>
              <w:rPr>
                <w:rFonts w:cs="Times New Roman"/>
                <w:szCs w:val="24"/>
              </w:rPr>
            </w:pPr>
          </w:p>
        </w:tc>
        <w:tc>
          <w:tcPr>
            <w:tcW w:w="7229" w:type="dxa"/>
            <w:vAlign w:val="bottom"/>
          </w:tcPr>
          <w:p w14:paraId="2BF52B92" w14:textId="77777777" w:rsidR="009379AE" w:rsidRDefault="009379AE" w:rsidP="0050466D">
            <w:pPr>
              <w:spacing w:line="240" w:lineRule="auto"/>
            </w:pPr>
          </w:p>
        </w:tc>
        <w:tc>
          <w:tcPr>
            <w:tcW w:w="568" w:type="dxa"/>
            <w:vAlign w:val="bottom"/>
          </w:tcPr>
          <w:p w14:paraId="77955CA6" w14:textId="77777777" w:rsidR="009379AE" w:rsidRDefault="009379AE" w:rsidP="009379AE">
            <w:pPr>
              <w:spacing w:line="240" w:lineRule="auto"/>
              <w:jc w:val="right"/>
              <w:rPr>
                <w:rFonts w:cs="Times New Roman"/>
                <w:szCs w:val="24"/>
              </w:rPr>
            </w:pPr>
          </w:p>
        </w:tc>
      </w:tr>
      <w:tr w:rsidR="00E912E9" w14:paraId="72A3621E" w14:textId="77777777" w:rsidTr="00703334">
        <w:tc>
          <w:tcPr>
            <w:tcW w:w="1384" w:type="dxa"/>
            <w:vAlign w:val="bottom"/>
            <w:hideMark/>
          </w:tcPr>
          <w:p w14:paraId="617F8990" w14:textId="77777777" w:rsidR="00E912E9" w:rsidRDefault="00E912E9" w:rsidP="006F43DC">
            <w:pPr>
              <w:spacing w:line="240" w:lineRule="auto"/>
              <w:jc w:val="left"/>
              <w:rPr>
                <w:rFonts w:cs="Times New Roman"/>
                <w:szCs w:val="24"/>
              </w:rPr>
            </w:pPr>
            <w:r>
              <w:rPr>
                <w:rFonts w:cs="Times New Roman"/>
                <w:szCs w:val="24"/>
              </w:rPr>
              <w:t xml:space="preserve">Tabela </w:t>
            </w:r>
            <w:r w:rsidR="006F43DC">
              <w:rPr>
                <w:rFonts w:cs="Times New Roman"/>
                <w:szCs w:val="24"/>
              </w:rPr>
              <w:t>7</w:t>
            </w:r>
          </w:p>
        </w:tc>
        <w:tc>
          <w:tcPr>
            <w:tcW w:w="7229" w:type="dxa"/>
            <w:vAlign w:val="bottom"/>
            <w:hideMark/>
          </w:tcPr>
          <w:p w14:paraId="74CD3C5D" w14:textId="77777777" w:rsidR="00E912E9" w:rsidRDefault="00FD1DE5" w:rsidP="0050466D">
            <w:pPr>
              <w:spacing w:line="240" w:lineRule="auto"/>
              <w:rPr>
                <w:rFonts w:cs="Times New Roman"/>
                <w:szCs w:val="24"/>
              </w:rPr>
            </w:pPr>
            <w:r>
              <w:t>-</w:t>
            </w:r>
            <w:r w:rsidR="003D5A11">
              <w:t xml:space="preserve"> </w:t>
            </w:r>
            <w:r w:rsidR="00D42A0A">
              <w:t>Descrição do caso de uso UC01</w:t>
            </w:r>
            <w:proofErr w:type="gramStart"/>
            <w:r w:rsidR="00275A0B">
              <w:t xml:space="preserve"> </w:t>
            </w:r>
            <w:r w:rsidR="00C439BE">
              <w:t xml:space="preserve"> </w:t>
            </w:r>
            <w:r w:rsidR="003D5A11">
              <w:t>...</w:t>
            </w:r>
            <w:proofErr w:type="gramEnd"/>
            <w:r w:rsidR="003D5A11">
              <w:t>.......</w:t>
            </w:r>
            <w:r w:rsidR="00275A0B">
              <w:t>.......</w:t>
            </w:r>
            <w:r w:rsidR="00C439BE">
              <w:t>.........</w:t>
            </w:r>
            <w:r w:rsidR="00275A0B">
              <w:t>................................</w:t>
            </w:r>
          </w:p>
        </w:tc>
        <w:tc>
          <w:tcPr>
            <w:tcW w:w="568" w:type="dxa"/>
            <w:vAlign w:val="bottom"/>
            <w:hideMark/>
          </w:tcPr>
          <w:p w14:paraId="0091C0F0" w14:textId="77777777" w:rsidR="00E912E9" w:rsidRDefault="00550A24" w:rsidP="00393DA4">
            <w:pPr>
              <w:spacing w:line="240" w:lineRule="auto"/>
              <w:jc w:val="right"/>
              <w:rPr>
                <w:rFonts w:cs="Times New Roman"/>
                <w:szCs w:val="24"/>
              </w:rPr>
            </w:pPr>
            <w:r>
              <w:rPr>
                <w:rFonts w:cs="Times New Roman"/>
                <w:szCs w:val="24"/>
              </w:rPr>
              <w:t>4</w:t>
            </w:r>
            <w:r w:rsidR="00393DA4">
              <w:rPr>
                <w:rFonts w:cs="Times New Roman"/>
                <w:szCs w:val="24"/>
              </w:rPr>
              <w:t>5</w:t>
            </w:r>
          </w:p>
        </w:tc>
      </w:tr>
    </w:tbl>
    <w:p w14:paraId="00F81C2E" w14:textId="77777777" w:rsidR="00E912E9" w:rsidRDefault="00E912E9" w:rsidP="00E912E9">
      <w:pPr>
        <w:spacing w:after="160" w:line="240" w:lineRule="auto"/>
        <w:jc w:val="center"/>
        <w:rPr>
          <w:rFonts w:cs="Times New Roman"/>
          <w:b/>
          <w:sz w:val="28"/>
          <w:szCs w:val="24"/>
        </w:rPr>
      </w:pPr>
    </w:p>
    <w:p w14:paraId="495DB25A" w14:textId="77777777" w:rsidR="00E912E9" w:rsidRDefault="00E912E9" w:rsidP="00E912E9">
      <w:pPr>
        <w:spacing w:after="160" w:line="240" w:lineRule="auto"/>
        <w:jc w:val="center"/>
        <w:rPr>
          <w:rFonts w:cs="Times New Roman"/>
          <w:b/>
          <w:sz w:val="28"/>
          <w:szCs w:val="24"/>
        </w:rPr>
      </w:pPr>
    </w:p>
    <w:p w14:paraId="2A9015E4" w14:textId="77777777" w:rsidR="00E912E9" w:rsidRDefault="00E912E9" w:rsidP="00EE0572">
      <w:pPr>
        <w:spacing w:line="240" w:lineRule="auto"/>
        <w:jc w:val="center"/>
        <w:rPr>
          <w:rFonts w:cs="Times New Roman"/>
          <w:b/>
          <w:szCs w:val="24"/>
        </w:rPr>
      </w:pPr>
      <w:r>
        <w:br w:type="page"/>
      </w:r>
      <w:r>
        <w:rPr>
          <w:rFonts w:cs="Times New Roman"/>
          <w:b/>
          <w:szCs w:val="24"/>
        </w:rPr>
        <w:lastRenderedPageBreak/>
        <w:t>LISTA DE ILUSTRAÇÕES</w:t>
      </w:r>
    </w:p>
    <w:p w14:paraId="74A4A00B" w14:textId="77777777" w:rsidR="002E2885" w:rsidRPr="00612AAA" w:rsidRDefault="002E2885" w:rsidP="00EE0572">
      <w:pPr>
        <w:spacing w:line="240" w:lineRule="auto"/>
        <w:jc w:val="center"/>
        <w:rPr>
          <w:rFonts w:cs="Times New Roman"/>
          <w:b/>
          <w:szCs w:val="24"/>
        </w:rPr>
      </w:pPr>
    </w:p>
    <w:p w14:paraId="6A9CCC7D" w14:textId="77777777" w:rsidR="00612AAA" w:rsidRPr="00612AAA" w:rsidRDefault="00612AAA" w:rsidP="00EE0572">
      <w:pPr>
        <w:spacing w:line="240" w:lineRule="auto"/>
        <w:jc w:val="center"/>
        <w:rPr>
          <w:rFonts w:cs="Times New Roman"/>
          <w:b/>
          <w:szCs w:val="24"/>
        </w:rPr>
      </w:pPr>
    </w:p>
    <w:p w14:paraId="1C5DD96A" w14:textId="77777777" w:rsidR="00612AAA" w:rsidRPr="00612AAA" w:rsidRDefault="00612AAA" w:rsidP="00EE0572">
      <w:pPr>
        <w:spacing w:line="240" w:lineRule="auto"/>
        <w:jc w:val="center"/>
        <w:rPr>
          <w:rFonts w:cs="Times New Roman"/>
          <w:b/>
          <w:szCs w:val="24"/>
        </w:rPr>
      </w:pPr>
    </w:p>
    <w:tbl>
      <w:tblPr>
        <w:tblStyle w:val="Tabelacomgrade"/>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371"/>
        <w:gridCol w:w="567"/>
      </w:tblGrid>
      <w:tr w:rsidR="00E912E9" w14:paraId="23E5B1BB" w14:textId="77777777" w:rsidTr="004B2B51">
        <w:tc>
          <w:tcPr>
            <w:tcW w:w="1242" w:type="dxa"/>
            <w:vAlign w:val="center"/>
            <w:hideMark/>
          </w:tcPr>
          <w:p w14:paraId="576A709A" w14:textId="77777777" w:rsidR="00E912E9" w:rsidRPr="000464FC" w:rsidRDefault="00E912E9" w:rsidP="009379AE">
            <w:pPr>
              <w:spacing w:line="240" w:lineRule="auto"/>
              <w:jc w:val="left"/>
              <w:rPr>
                <w:rFonts w:cs="Times New Roman"/>
                <w:szCs w:val="24"/>
              </w:rPr>
            </w:pPr>
            <w:r w:rsidRPr="000464FC">
              <w:rPr>
                <w:rFonts w:cs="Times New Roman"/>
                <w:szCs w:val="24"/>
              </w:rPr>
              <w:t>Figura 1</w:t>
            </w:r>
          </w:p>
        </w:tc>
        <w:tc>
          <w:tcPr>
            <w:tcW w:w="7371" w:type="dxa"/>
            <w:vAlign w:val="center"/>
            <w:hideMark/>
          </w:tcPr>
          <w:p w14:paraId="296EAD85" w14:textId="77777777" w:rsidR="00E912E9" w:rsidRPr="000464FC" w:rsidRDefault="003D5A11" w:rsidP="008554D0">
            <w:pPr>
              <w:spacing w:line="240" w:lineRule="auto"/>
              <w:rPr>
                <w:rFonts w:cs="Times New Roman"/>
                <w:szCs w:val="24"/>
              </w:rPr>
            </w:pPr>
            <w:r>
              <w:rPr>
                <w:rFonts w:cs="Times New Roman"/>
                <w:szCs w:val="24"/>
              </w:rPr>
              <w:t xml:space="preserve">- </w:t>
            </w:r>
            <w:r w:rsidR="00E912E9" w:rsidRPr="000464FC">
              <w:rPr>
                <w:rFonts w:cs="Times New Roman"/>
                <w:szCs w:val="24"/>
              </w:rPr>
              <w:t>Técnicas para implementação de Reuso de Software</w:t>
            </w:r>
            <w:proofErr w:type="gramStart"/>
            <w:r w:rsidR="0049564F">
              <w:rPr>
                <w:rFonts w:cs="Times New Roman"/>
                <w:szCs w:val="24"/>
              </w:rPr>
              <w:t xml:space="preserve"> </w:t>
            </w:r>
            <w:r w:rsidR="00C439BE">
              <w:rPr>
                <w:rFonts w:cs="Times New Roman"/>
                <w:szCs w:val="24"/>
              </w:rPr>
              <w:t xml:space="preserve"> </w:t>
            </w:r>
            <w:r>
              <w:rPr>
                <w:rFonts w:cs="Times New Roman"/>
                <w:szCs w:val="24"/>
              </w:rPr>
              <w:t>...</w:t>
            </w:r>
            <w:proofErr w:type="gramEnd"/>
            <w:r>
              <w:rPr>
                <w:rFonts w:cs="Times New Roman"/>
                <w:szCs w:val="24"/>
              </w:rPr>
              <w:t>......</w:t>
            </w:r>
            <w:r w:rsidR="0049564F">
              <w:rPr>
                <w:rFonts w:cs="Times New Roman"/>
                <w:szCs w:val="24"/>
              </w:rPr>
              <w:t>..</w:t>
            </w:r>
            <w:r w:rsidR="00C439BE">
              <w:rPr>
                <w:rFonts w:cs="Times New Roman"/>
                <w:szCs w:val="24"/>
              </w:rPr>
              <w:t>.......</w:t>
            </w:r>
            <w:r w:rsidR="004B2B51">
              <w:rPr>
                <w:rFonts w:cs="Times New Roman"/>
                <w:szCs w:val="24"/>
              </w:rPr>
              <w:t>..</w:t>
            </w:r>
            <w:r w:rsidR="0049564F">
              <w:rPr>
                <w:rFonts w:cs="Times New Roman"/>
                <w:szCs w:val="24"/>
              </w:rPr>
              <w:t>........</w:t>
            </w:r>
          </w:p>
        </w:tc>
        <w:tc>
          <w:tcPr>
            <w:tcW w:w="567" w:type="dxa"/>
            <w:vAlign w:val="center"/>
            <w:hideMark/>
          </w:tcPr>
          <w:p w14:paraId="16039E89" w14:textId="77777777" w:rsidR="00E912E9" w:rsidRPr="000464FC" w:rsidRDefault="00750984" w:rsidP="009379AE">
            <w:pPr>
              <w:spacing w:line="240" w:lineRule="auto"/>
              <w:jc w:val="right"/>
              <w:rPr>
                <w:rFonts w:cs="Times New Roman"/>
                <w:szCs w:val="24"/>
              </w:rPr>
            </w:pPr>
            <w:r>
              <w:rPr>
                <w:rFonts w:cs="Times New Roman"/>
                <w:szCs w:val="24"/>
              </w:rPr>
              <w:t>21</w:t>
            </w:r>
          </w:p>
        </w:tc>
      </w:tr>
      <w:tr w:rsidR="00285219" w14:paraId="34466150" w14:textId="77777777" w:rsidTr="004B2B51">
        <w:tc>
          <w:tcPr>
            <w:tcW w:w="1242" w:type="dxa"/>
            <w:vAlign w:val="center"/>
          </w:tcPr>
          <w:p w14:paraId="3DE0231B" w14:textId="77777777" w:rsidR="00285219" w:rsidRPr="000464FC" w:rsidRDefault="00285219" w:rsidP="009379AE">
            <w:pPr>
              <w:spacing w:line="240" w:lineRule="auto"/>
              <w:jc w:val="left"/>
              <w:rPr>
                <w:rFonts w:cs="Times New Roman"/>
                <w:szCs w:val="24"/>
              </w:rPr>
            </w:pPr>
          </w:p>
        </w:tc>
        <w:tc>
          <w:tcPr>
            <w:tcW w:w="7371" w:type="dxa"/>
            <w:vAlign w:val="center"/>
          </w:tcPr>
          <w:p w14:paraId="5AAFAA49" w14:textId="77777777" w:rsidR="00285219" w:rsidRPr="000464FC" w:rsidRDefault="00285219" w:rsidP="008554D0">
            <w:pPr>
              <w:spacing w:line="240" w:lineRule="auto"/>
              <w:rPr>
                <w:rFonts w:cs="Times New Roman"/>
                <w:szCs w:val="24"/>
              </w:rPr>
            </w:pPr>
          </w:p>
        </w:tc>
        <w:tc>
          <w:tcPr>
            <w:tcW w:w="567" w:type="dxa"/>
            <w:vAlign w:val="center"/>
          </w:tcPr>
          <w:p w14:paraId="20248671" w14:textId="77777777" w:rsidR="00285219" w:rsidRPr="000464FC" w:rsidRDefault="00285219" w:rsidP="009379AE">
            <w:pPr>
              <w:spacing w:line="240" w:lineRule="auto"/>
              <w:jc w:val="right"/>
              <w:rPr>
                <w:rFonts w:cs="Times New Roman"/>
                <w:szCs w:val="24"/>
              </w:rPr>
            </w:pPr>
          </w:p>
        </w:tc>
      </w:tr>
      <w:tr w:rsidR="00E912E9" w14:paraId="613ED091" w14:textId="77777777" w:rsidTr="004B2B51">
        <w:tc>
          <w:tcPr>
            <w:tcW w:w="1242" w:type="dxa"/>
            <w:vAlign w:val="center"/>
            <w:hideMark/>
          </w:tcPr>
          <w:p w14:paraId="0B0FFFC0" w14:textId="77777777" w:rsidR="00E912E9" w:rsidRPr="000464FC" w:rsidRDefault="00E912E9" w:rsidP="009379AE">
            <w:pPr>
              <w:spacing w:line="240" w:lineRule="auto"/>
              <w:jc w:val="left"/>
              <w:rPr>
                <w:rFonts w:cs="Times New Roman"/>
                <w:szCs w:val="24"/>
              </w:rPr>
            </w:pPr>
            <w:r w:rsidRPr="000464FC">
              <w:rPr>
                <w:rFonts w:cs="Times New Roman"/>
                <w:szCs w:val="24"/>
              </w:rPr>
              <w:t>Figura 2</w:t>
            </w:r>
          </w:p>
        </w:tc>
        <w:tc>
          <w:tcPr>
            <w:tcW w:w="7371" w:type="dxa"/>
            <w:vAlign w:val="center"/>
            <w:hideMark/>
          </w:tcPr>
          <w:p w14:paraId="7FD31960" w14:textId="77777777" w:rsidR="00E912E9" w:rsidRPr="000464FC" w:rsidRDefault="003D5A11" w:rsidP="008554D0">
            <w:pPr>
              <w:spacing w:line="240" w:lineRule="auto"/>
              <w:rPr>
                <w:rFonts w:cs="Times New Roman"/>
                <w:szCs w:val="24"/>
              </w:rPr>
            </w:pPr>
            <w:r>
              <w:rPr>
                <w:rFonts w:cs="Times New Roman"/>
                <w:szCs w:val="24"/>
              </w:rPr>
              <w:t xml:space="preserve">- </w:t>
            </w:r>
            <w:r w:rsidR="00E912E9" w:rsidRPr="000464FC">
              <w:rPr>
                <w:rFonts w:cs="Times New Roman"/>
                <w:szCs w:val="24"/>
              </w:rPr>
              <w:t>Representação de um motor ou processador de gabaritos</w:t>
            </w:r>
            <w:proofErr w:type="gramStart"/>
            <w:r w:rsidR="0049564F">
              <w:rPr>
                <w:rFonts w:cs="Times New Roman"/>
                <w:szCs w:val="24"/>
              </w:rPr>
              <w:t xml:space="preserve"> </w:t>
            </w:r>
            <w:r w:rsidR="00C439BE">
              <w:rPr>
                <w:rFonts w:cs="Times New Roman"/>
                <w:szCs w:val="24"/>
              </w:rPr>
              <w:t xml:space="preserve"> </w:t>
            </w:r>
            <w:r>
              <w:rPr>
                <w:rFonts w:cs="Times New Roman"/>
                <w:szCs w:val="24"/>
              </w:rPr>
              <w:t>...</w:t>
            </w:r>
            <w:proofErr w:type="gramEnd"/>
            <w:r>
              <w:rPr>
                <w:rFonts w:cs="Times New Roman"/>
                <w:szCs w:val="24"/>
              </w:rPr>
              <w:t>.</w:t>
            </w:r>
            <w:r w:rsidR="004B2B51">
              <w:rPr>
                <w:rFonts w:cs="Times New Roman"/>
                <w:szCs w:val="24"/>
              </w:rPr>
              <w:t>..</w:t>
            </w:r>
            <w:r w:rsidR="00C439BE">
              <w:rPr>
                <w:rFonts w:cs="Times New Roman"/>
                <w:szCs w:val="24"/>
              </w:rPr>
              <w:t>.......</w:t>
            </w:r>
            <w:r w:rsidR="0049564F">
              <w:rPr>
                <w:rFonts w:cs="Times New Roman"/>
                <w:szCs w:val="24"/>
              </w:rPr>
              <w:t>.......</w:t>
            </w:r>
          </w:p>
        </w:tc>
        <w:tc>
          <w:tcPr>
            <w:tcW w:w="567" w:type="dxa"/>
            <w:vAlign w:val="center"/>
            <w:hideMark/>
          </w:tcPr>
          <w:p w14:paraId="608173A8" w14:textId="77777777" w:rsidR="00E912E9" w:rsidRPr="000464FC" w:rsidRDefault="00750984" w:rsidP="009379AE">
            <w:pPr>
              <w:spacing w:line="240" w:lineRule="auto"/>
              <w:jc w:val="right"/>
              <w:rPr>
                <w:rFonts w:cs="Times New Roman"/>
                <w:szCs w:val="24"/>
              </w:rPr>
            </w:pPr>
            <w:r>
              <w:rPr>
                <w:rFonts w:cs="Times New Roman"/>
                <w:szCs w:val="24"/>
              </w:rPr>
              <w:t>25</w:t>
            </w:r>
          </w:p>
        </w:tc>
      </w:tr>
      <w:tr w:rsidR="00285219" w:rsidRPr="00180804" w14:paraId="4B6D640A" w14:textId="77777777" w:rsidTr="004B2B51">
        <w:trPr>
          <w:trHeight w:val="290"/>
        </w:trPr>
        <w:tc>
          <w:tcPr>
            <w:tcW w:w="1242" w:type="dxa"/>
            <w:vAlign w:val="center"/>
          </w:tcPr>
          <w:p w14:paraId="41D43107" w14:textId="77777777" w:rsidR="00285219" w:rsidRPr="000464FC" w:rsidRDefault="00285219" w:rsidP="00180804">
            <w:pPr>
              <w:spacing w:line="240" w:lineRule="auto"/>
              <w:jc w:val="left"/>
              <w:rPr>
                <w:rFonts w:cs="Times New Roman"/>
                <w:szCs w:val="24"/>
              </w:rPr>
            </w:pPr>
          </w:p>
        </w:tc>
        <w:tc>
          <w:tcPr>
            <w:tcW w:w="7371" w:type="dxa"/>
            <w:vAlign w:val="center"/>
          </w:tcPr>
          <w:p w14:paraId="0469B808" w14:textId="77777777" w:rsidR="00285219" w:rsidRPr="00180804" w:rsidRDefault="00285219" w:rsidP="008554D0">
            <w:pPr>
              <w:spacing w:line="240" w:lineRule="auto"/>
              <w:rPr>
                <w:rFonts w:cs="Times New Roman"/>
                <w:szCs w:val="24"/>
              </w:rPr>
            </w:pPr>
          </w:p>
        </w:tc>
        <w:tc>
          <w:tcPr>
            <w:tcW w:w="567" w:type="dxa"/>
            <w:vAlign w:val="center"/>
          </w:tcPr>
          <w:p w14:paraId="66C5C041" w14:textId="77777777" w:rsidR="00285219" w:rsidRPr="000464FC" w:rsidRDefault="00285219" w:rsidP="00180804">
            <w:pPr>
              <w:spacing w:line="240" w:lineRule="auto"/>
              <w:jc w:val="right"/>
              <w:rPr>
                <w:rFonts w:cs="Times New Roman"/>
                <w:szCs w:val="24"/>
              </w:rPr>
            </w:pPr>
          </w:p>
        </w:tc>
      </w:tr>
      <w:tr w:rsidR="00E912E9" w14:paraId="14D5B665" w14:textId="77777777" w:rsidTr="004B2B51">
        <w:tc>
          <w:tcPr>
            <w:tcW w:w="1242" w:type="dxa"/>
            <w:vAlign w:val="center"/>
            <w:hideMark/>
          </w:tcPr>
          <w:p w14:paraId="3EA3B916" w14:textId="77777777" w:rsidR="00E912E9" w:rsidRPr="000464FC" w:rsidRDefault="00E912E9" w:rsidP="00CC499A">
            <w:pPr>
              <w:spacing w:line="240" w:lineRule="auto"/>
              <w:jc w:val="left"/>
              <w:rPr>
                <w:rFonts w:cs="Times New Roman"/>
                <w:szCs w:val="24"/>
              </w:rPr>
            </w:pPr>
            <w:r w:rsidRPr="000464FC">
              <w:rPr>
                <w:rFonts w:cs="Times New Roman"/>
                <w:szCs w:val="24"/>
              </w:rPr>
              <w:t xml:space="preserve">Figura </w:t>
            </w:r>
            <w:r w:rsidR="00CC499A">
              <w:rPr>
                <w:rFonts w:cs="Times New Roman"/>
                <w:szCs w:val="24"/>
              </w:rPr>
              <w:t>3</w:t>
            </w:r>
          </w:p>
        </w:tc>
        <w:tc>
          <w:tcPr>
            <w:tcW w:w="7371" w:type="dxa"/>
            <w:vAlign w:val="center"/>
            <w:hideMark/>
          </w:tcPr>
          <w:p w14:paraId="2A005896" w14:textId="77777777" w:rsidR="00E912E9" w:rsidRPr="000464FC" w:rsidRDefault="003D5A11" w:rsidP="008554D0">
            <w:pPr>
              <w:spacing w:line="240" w:lineRule="auto"/>
              <w:rPr>
                <w:rFonts w:cs="Times New Roman"/>
                <w:szCs w:val="24"/>
              </w:rPr>
            </w:pPr>
            <w:r>
              <w:t xml:space="preserve">- </w:t>
            </w:r>
            <w:r w:rsidR="00D45218" w:rsidRPr="000464FC">
              <w:t xml:space="preserve">Exemplo de configuração do arquivo </w:t>
            </w:r>
            <w:proofErr w:type="gramStart"/>
            <w:r w:rsidR="00D45218" w:rsidRPr="000464FC">
              <w:t>pom.</w:t>
            </w:r>
            <w:proofErr w:type="gramEnd"/>
            <w:r w:rsidR="00D45218" w:rsidRPr="000464FC">
              <w:t>xml</w:t>
            </w:r>
            <w:r w:rsidR="0049564F">
              <w:t xml:space="preserve"> </w:t>
            </w:r>
            <w:r w:rsidR="00C439BE">
              <w:t xml:space="preserve"> </w:t>
            </w:r>
            <w:r>
              <w:t>.....</w:t>
            </w:r>
            <w:r w:rsidR="0049564F">
              <w:t>......</w:t>
            </w:r>
            <w:r w:rsidR="00C439BE">
              <w:t>.......</w:t>
            </w:r>
            <w:r w:rsidR="0049564F">
              <w:t>................</w:t>
            </w:r>
            <w:r w:rsidR="004B2B51">
              <w:t>...</w:t>
            </w:r>
            <w:r w:rsidR="0049564F">
              <w:t>..</w:t>
            </w:r>
          </w:p>
        </w:tc>
        <w:tc>
          <w:tcPr>
            <w:tcW w:w="567" w:type="dxa"/>
            <w:vAlign w:val="center"/>
            <w:hideMark/>
          </w:tcPr>
          <w:p w14:paraId="6A5332EE" w14:textId="77777777" w:rsidR="00E912E9" w:rsidRPr="000464FC" w:rsidRDefault="007B08F6" w:rsidP="007D2230">
            <w:pPr>
              <w:spacing w:line="240" w:lineRule="auto"/>
              <w:jc w:val="right"/>
              <w:rPr>
                <w:rFonts w:cs="Times New Roman"/>
                <w:szCs w:val="24"/>
              </w:rPr>
            </w:pPr>
            <w:r>
              <w:rPr>
                <w:rFonts w:cs="Times New Roman"/>
                <w:szCs w:val="24"/>
              </w:rPr>
              <w:t>3</w:t>
            </w:r>
            <w:r w:rsidR="007D2230">
              <w:rPr>
                <w:rFonts w:cs="Times New Roman"/>
                <w:szCs w:val="24"/>
              </w:rPr>
              <w:t>2</w:t>
            </w:r>
          </w:p>
        </w:tc>
      </w:tr>
      <w:tr w:rsidR="00285219" w14:paraId="0FE3726A" w14:textId="77777777" w:rsidTr="004B2B51">
        <w:tc>
          <w:tcPr>
            <w:tcW w:w="1242" w:type="dxa"/>
            <w:vAlign w:val="center"/>
          </w:tcPr>
          <w:p w14:paraId="65C303AD" w14:textId="77777777" w:rsidR="00285219" w:rsidRPr="000464FC" w:rsidRDefault="00285219" w:rsidP="009379AE">
            <w:pPr>
              <w:spacing w:line="240" w:lineRule="auto"/>
              <w:jc w:val="left"/>
              <w:rPr>
                <w:rFonts w:cs="Times New Roman"/>
                <w:szCs w:val="24"/>
              </w:rPr>
            </w:pPr>
          </w:p>
        </w:tc>
        <w:tc>
          <w:tcPr>
            <w:tcW w:w="7371" w:type="dxa"/>
            <w:vAlign w:val="center"/>
          </w:tcPr>
          <w:p w14:paraId="0570EC87" w14:textId="77777777" w:rsidR="00285219" w:rsidRPr="000464FC" w:rsidRDefault="00285219" w:rsidP="008554D0">
            <w:pPr>
              <w:spacing w:line="240" w:lineRule="auto"/>
            </w:pPr>
          </w:p>
        </w:tc>
        <w:tc>
          <w:tcPr>
            <w:tcW w:w="567" w:type="dxa"/>
            <w:vAlign w:val="center"/>
          </w:tcPr>
          <w:p w14:paraId="582EA100" w14:textId="77777777" w:rsidR="00285219" w:rsidRPr="000464FC" w:rsidRDefault="00285219" w:rsidP="009379AE">
            <w:pPr>
              <w:spacing w:line="240" w:lineRule="auto"/>
              <w:jc w:val="right"/>
              <w:rPr>
                <w:rFonts w:cs="Times New Roman"/>
                <w:szCs w:val="24"/>
              </w:rPr>
            </w:pPr>
          </w:p>
        </w:tc>
      </w:tr>
      <w:tr w:rsidR="00E912E9" w14:paraId="06744D05" w14:textId="77777777" w:rsidTr="004B2B51">
        <w:tc>
          <w:tcPr>
            <w:tcW w:w="1242" w:type="dxa"/>
            <w:vAlign w:val="center"/>
            <w:hideMark/>
          </w:tcPr>
          <w:p w14:paraId="23A91830" w14:textId="77777777" w:rsidR="00E912E9" w:rsidRPr="000464FC" w:rsidRDefault="00E912E9" w:rsidP="00E21147">
            <w:pPr>
              <w:spacing w:line="240" w:lineRule="auto"/>
              <w:jc w:val="left"/>
              <w:rPr>
                <w:rFonts w:cs="Times New Roman"/>
                <w:szCs w:val="24"/>
              </w:rPr>
            </w:pPr>
            <w:r w:rsidRPr="000464FC">
              <w:rPr>
                <w:rFonts w:cs="Times New Roman"/>
                <w:szCs w:val="24"/>
              </w:rPr>
              <w:t xml:space="preserve">Figura </w:t>
            </w:r>
            <w:r w:rsidR="00E21147">
              <w:rPr>
                <w:rFonts w:cs="Times New Roman"/>
                <w:szCs w:val="24"/>
              </w:rPr>
              <w:t>4</w:t>
            </w:r>
          </w:p>
        </w:tc>
        <w:tc>
          <w:tcPr>
            <w:tcW w:w="7371" w:type="dxa"/>
            <w:vAlign w:val="center"/>
            <w:hideMark/>
          </w:tcPr>
          <w:p w14:paraId="2911AE73" w14:textId="77777777" w:rsidR="00E912E9" w:rsidRPr="000464FC" w:rsidRDefault="003D5A11" w:rsidP="003D5A11">
            <w:pPr>
              <w:spacing w:line="240" w:lineRule="auto"/>
            </w:pPr>
            <w:r>
              <w:t xml:space="preserve">- </w:t>
            </w:r>
            <w:r w:rsidR="009171BE" w:rsidRPr="000464FC">
              <w:t xml:space="preserve">Exemplo de uma declaração de dependência no </w:t>
            </w:r>
            <w:proofErr w:type="gramStart"/>
            <w:r w:rsidR="009171BE" w:rsidRPr="000464FC">
              <w:t>pom.</w:t>
            </w:r>
            <w:proofErr w:type="gramEnd"/>
            <w:r w:rsidR="009171BE" w:rsidRPr="000464FC">
              <w:t>xml</w:t>
            </w:r>
            <w:r w:rsidR="0049564F">
              <w:t xml:space="preserve"> </w:t>
            </w:r>
            <w:r w:rsidR="00C439BE">
              <w:t xml:space="preserve"> .....</w:t>
            </w:r>
            <w:r w:rsidR="0049564F">
              <w:t>.............</w:t>
            </w:r>
            <w:r w:rsidR="004B2B51">
              <w:t>...</w:t>
            </w:r>
          </w:p>
        </w:tc>
        <w:tc>
          <w:tcPr>
            <w:tcW w:w="567" w:type="dxa"/>
            <w:vAlign w:val="center"/>
            <w:hideMark/>
          </w:tcPr>
          <w:p w14:paraId="265E306B" w14:textId="77777777" w:rsidR="00E912E9" w:rsidRPr="000464FC" w:rsidRDefault="007B08F6" w:rsidP="000B46C0">
            <w:pPr>
              <w:spacing w:line="240" w:lineRule="auto"/>
              <w:jc w:val="right"/>
              <w:rPr>
                <w:rFonts w:cs="Times New Roman"/>
                <w:szCs w:val="24"/>
              </w:rPr>
            </w:pPr>
            <w:r>
              <w:rPr>
                <w:rFonts w:cs="Times New Roman"/>
                <w:szCs w:val="24"/>
              </w:rPr>
              <w:t>3</w:t>
            </w:r>
            <w:r w:rsidR="000B46C0">
              <w:rPr>
                <w:rFonts w:cs="Times New Roman"/>
                <w:szCs w:val="24"/>
              </w:rPr>
              <w:t>3</w:t>
            </w:r>
          </w:p>
        </w:tc>
      </w:tr>
      <w:tr w:rsidR="00285219" w14:paraId="7C931F3D" w14:textId="77777777" w:rsidTr="004B2B51">
        <w:tc>
          <w:tcPr>
            <w:tcW w:w="1242" w:type="dxa"/>
            <w:vAlign w:val="center"/>
          </w:tcPr>
          <w:p w14:paraId="36BB6B9E" w14:textId="77777777" w:rsidR="00285219" w:rsidRPr="000464FC" w:rsidRDefault="00285219" w:rsidP="009379AE">
            <w:pPr>
              <w:spacing w:line="240" w:lineRule="auto"/>
              <w:jc w:val="left"/>
              <w:rPr>
                <w:rFonts w:cs="Times New Roman"/>
                <w:szCs w:val="24"/>
              </w:rPr>
            </w:pPr>
          </w:p>
        </w:tc>
        <w:tc>
          <w:tcPr>
            <w:tcW w:w="7371" w:type="dxa"/>
            <w:vAlign w:val="center"/>
          </w:tcPr>
          <w:p w14:paraId="4F1C6C15" w14:textId="77777777" w:rsidR="00285219" w:rsidRPr="000464FC" w:rsidRDefault="00285219" w:rsidP="008554D0">
            <w:pPr>
              <w:spacing w:line="240" w:lineRule="auto"/>
            </w:pPr>
          </w:p>
        </w:tc>
        <w:tc>
          <w:tcPr>
            <w:tcW w:w="567" w:type="dxa"/>
            <w:vAlign w:val="center"/>
          </w:tcPr>
          <w:p w14:paraId="106B39BF" w14:textId="77777777" w:rsidR="00285219" w:rsidRPr="000464FC" w:rsidRDefault="00285219" w:rsidP="009379AE">
            <w:pPr>
              <w:spacing w:line="240" w:lineRule="auto"/>
              <w:jc w:val="right"/>
              <w:rPr>
                <w:rFonts w:cs="Times New Roman"/>
                <w:szCs w:val="24"/>
              </w:rPr>
            </w:pPr>
          </w:p>
        </w:tc>
      </w:tr>
      <w:tr w:rsidR="00E912E9" w14:paraId="0F3AF409" w14:textId="77777777" w:rsidTr="004B2B51">
        <w:tc>
          <w:tcPr>
            <w:tcW w:w="1242" w:type="dxa"/>
            <w:vAlign w:val="center"/>
            <w:hideMark/>
          </w:tcPr>
          <w:p w14:paraId="3322529C" w14:textId="77777777" w:rsidR="00E912E9" w:rsidRDefault="00E912E9" w:rsidP="00141108">
            <w:pPr>
              <w:spacing w:line="240" w:lineRule="auto"/>
              <w:jc w:val="left"/>
              <w:rPr>
                <w:rFonts w:cs="Times New Roman"/>
                <w:szCs w:val="24"/>
              </w:rPr>
            </w:pPr>
            <w:r>
              <w:rPr>
                <w:rFonts w:cs="Times New Roman"/>
                <w:szCs w:val="24"/>
              </w:rPr>
              <w:t xml:space="preserve">Figura </w:t>
            </w:r>
            <w:r w:rsidR="00141108">
              <w:rPr>
                <w:rFonts w:cs="Times New Roman"/>
                <w:szCs w:val="24"/>
              </w:rPr>
              <w:t>5</w:t>
            </w:r>
          </w:p>
        </w:tc>
        <w:tc>
          <w:tcPr>
            <w:tcW w:w="7371" w:type="dxa"/>
            <w:vAlign w:val="center"/>
            <w:hideMark/>
          </w:tcPr>
          <w:p w14:paraId="46C7F06E" w14:textId="77777777" w:rsidR="00E912E9" w:rsidRDefault="003D5A11" w:rsidP="008554D0">
            <w:pPr>
              <w:spacing w:line="240" w:lineRule="auto"/>
              <w:rPr>
                <w:rFonts w:cs="Times New Roman"/>
                <w:szCs w:val="24"/>
              </w:rPr>
            </w:pPr>
            <w:r>
              <w:t xml:space="preserve">- </w:t>
            </w:r>
            <w:r w:rsidR="000464FC">
              <w:t xml:space="preserve">Reprodução de tela do </w:t>
            </w:r>
            <w:proofErr w:type="spellStart"/>
            <w:proofErr w:type="gramStart"/>
            <w:r w:rsidR="000464FC">
              <w:t>IntelliJ</w:t>
            </w:r>
            <w:proofErr w:type="spellEnd"/>
            <w:proofErr w:type="gramEnd"/>
            <w:r w:rsidR="000464FC">
              <w:t xml:space="preserve"> Idea com o </w:t>
            </w:r>
            <w:proofErr w:type="spellStart"/>
            <w:r w:rsidR="000464FC">
              <w:t>Scene</w:t>
            </w:r>
            <w:proofErr w:type="spellEnd"/>
            <w:r w:rsidR="000464FC">
              <w:t xml:space="preserve">  </w:t>
            </w:r>
            <w:proofErr w:type="spellStart"/>
            <w:r w:rsidR="000464FC">
              <w:t>Builder</w:t>
            </w:r>
            <w:proofErr w:type="spellEnd"/>
            <w:r w:rsidR="0049564F">
              <w:t xml:space="preserve"> </w:t>
            </w:r>
            <w:r w:rsidR="00C439BE">
              <w:t xml:space="preserve"> </w:t>
            </w:r>
            <w:r>
              <w:t>..</w:t>
            </w:r>
            <w:r w:rsidR="0049564F">
              <w:t>.....</w:t>
            </w:r>
            <w:r w:rsidR="00C439BE">
              <w:t>.......</w:t>
            </w:r>
            <w:r w:rsidR="0049564F">
              <w:t>.....</w:t>
            </w:r>
            <w:r w:rsidR="004B2B51">
              <w:t>...</w:t>
            </w:r>
          </w:p>
        </w:tc>
        <w:tc>
          <w:tcPr>
            <w:tcW w:w="567" w:type="dxa"/>
            <w:vAlign w:val="center"/>
            <w:hideMark/>
          </w:tcPr>
          <w:p w14:paraId="7F5F89EB" w14:textId="77777777" w:rsidR="00E912E9" w:rsidRDefault="007B08F6" w:rsidP="000B46C0">
            <w:pPr>
              <w:spacing w:line="240" w:lineRule="auto"/>
              <w:jc w:val="right"/>
              <w:rPr>
                <w:rFonts w:cs="Times New Roman"/>
                <w:szCs w:val="24"/>
              </w:rPr>
            </w:pPr>
            <w:r>
              <w:rPr>
                <w:rFonts w:cs="Times New Roman"/>
                <w:szCs w:val="24"/>
              </w:rPr>
              <w:t>3</w:t>
            </w:r>
            <w:r w:rsidR="000B46C0">
              <w:rPr>
                <w:rFonts w:cs="Times New Roman"/>
                <w:szCs w:val="24"/>
              </w:rPr>
              <w:t>7</w:t>
            </w:r>
          </w:p>
        </w:tc>
      </w:tr>
      <w:tr w:rsidR="00285219" w14:paraId="7EA80FD8" w14:textId="77777777" w:rsidTr="004B2B51">
        <w:tc>
          <w:tcPr>
            <w:tcW w:w="1242" w:type="dxa"/>
            <w:vAlign w:val="center"/>
          </w:tcPr>
          <w:p w14:paraId="63B0B3E4" w14:textId="77777777" w:rsidR="00285219" w:rsidRDefault="00285219" w:rsidP="009379AE">
            <w:pPr>
              <w:spacing w:line="240" w:lineRule="auto"/>
              <w:jc w:val="left"/>
              <w:rPr>
                <w:rFonts w:cs="Times New Roman"/>
                <w:szCs w:val="24"/>
              </w:rPr>
            </w:pPr>
          </w:p>
        </w:tc>
        <w:tc>
          <w:tcPr>
            <w:tcW w:w="7371" w:type="dxa"/>
            <w:vAlign w:val="center"/>
          </w:tcPr>
          <w:p w14:paraId="0CF21BA1" w14:textId="77777777" w:rsidR="00285219" w:rsidRDefault="00285219" w:rsidP="008554D0">
            <w:pPr>
              <w:spacing w:line="240" w:lineRule="auto"/>
            </w:pPr>
          </w:p>
        </w:tc>
        <w:tc>
          <w:tcPr>
            <w:tcW w:w="567" w:type="dxa"/>
            <w:vAlign w:val="center"/>
          </w:tcPr>
          <w:p w14:paraId="3F1AB53F" w14:textId="77777777" w:rsidR="00285219" w:rsidRDefault="00285219" w:rsidP="009379AE">
            <w:pPr>
              <w:spacing w:line="240" w:lineRule="auto"/>
              <w:jc w:val="right"/>
              <w:rPr>
                <w:rFonts w:cs="Times New Roman"/>
                <w:szCs w:val="24"/>
              </w:rPr>
            </w:pPr>
          </w:p>
        </w:tc>
      </w:tr>
      <w:tr w:rsidR="00E912E9" w14:paraId="435266BC" w14:textId="77777777" w:rsidTr="004B2B51">
        <w:tc>
          <w:tcPr>
            <w:tcW w:w="1242" w:type="dxa"/>
            <w:vAlign w:val="center"/>
            <w:hideMark/>
          </w:tcPr>
          <w:p w14:paraId="1074C922" w14:textId="77777777" w:rsidR="00E912E9" w:rsidRDefault="00E912E9" w:rsidP="00141108">
            <w:pPr>
              <w:spacing w:line="240" w:lineRule="auto"/>
              <w:jc w:val="left"/>
              <w:rPr>
                <w:rFonts w:cs="Times New Roman"/>
                <w:szCs w:val="24"/>
              </w:rPr>
            </w:pPr>
            <w:r>
              <w:rPr>
                <w:rFonts w:cs="Times New Roman"/>
                <w:szCs w:val="24"/>
              </w:rPr>
              <w:t xml:space="preserve">Figura </w:t>
            </w:r>
            <w:r w:rsidR="00141108">
              <w:rPr>
                <w:rFonts w:cs="Times New Roman"/>
                <w:szCs w:val="24"/>
              </w:rPr>
              <w:t>6</w:t>
            </w:r>
          </w:p>
        </w:tc>
        <w:tc>
          <w:tcPr>
            <w:tcW w:w="7371" w:type="dxa"/>
            <w:vAlign w:val="center"/>
            <w:hideMark/>
          </w:tcPr>
          <w:p w14:paraId="6B54D3F9" w14:textId="77777777" w:rsidR="00E912E9" w:rsidRPr="00510923" w:rsidRDefault="003D5A11" w:rsidP="008554D0">
            <w:pPr>
              <w:spacing w:line="240" w:lineRule="auto"/>
              <w:rPr>
                <w:rFonts w:cs="Times New Roman"/>
                <w:szCs w:val="24"/>
              </w:rPr>
            </w:pPr>
            <w:r>
              <w:t xml:space="preserve">- </w:t>
            </w:r>
            <w:r w:rsidR="00510923">
              <w:t xml:space="preserve">Telas do </w:t>
            </w:r>
            <w:proofErr w:type="spellStart"/>
            <w:r w:rsidR="00510923">
              <w:t>Qlik</w:t>
            </w:r>
            <w:proofErr w:type="spellEnd"/>
            <w:r w:rsidR="00510923">
              <w:t xml:space="preserve"> </w:t>
            </w:r>
            <w:proofErr w:type="spellStart"/>
            <w:r w:rsidR="00510923">
              <w:t>Sense</w:t>
            </w:r>
            <w:proofErr w:type="spellEnd"/>
            <w:proofErr w:type="gramStart"/>
            <w:r w:rsidR="0049564F">
              <w:t xml:space="preserve"> </w:t>
            </w:r>
            <w:r w:rsidR="00C439BE">
              <w:t xml:space="preserve"> </w:t>
            </w:r>
            <w:r w:rsidR="004B2B51">
              <w:t xml:space="preserve"> </w:t>
            </w:r>
            <w:r>
              <w:t>...</w:t>
            </w:r>
            <w:proofErr w:type="gramEnd"/>
            <w:r>
              <w:t>.................</w:t>
            </w:r>
            <w:r w:rsidR="0049564F">
              <w:t>............</w:t>
            </w:r>
            <w:r w:rsidR="00C439BE">
              <w:t>........</w:t>
            </w:r>
            <w:r w:rsidR="004B2B51">
              <w:t>...</w:t>
            </w:r>
            <w:r w:rsidR="0049564F">
              <w:t>..................................</w:t>
            </w:r>
            <w:r w:rsidR="004B2B51">
              <w:t>..</w:t>
            </w:r>
          </w:p>
        </w:tc>
        <w:tc>
          <w:tcPr>
            <w:tcW w:w="567" w:type="dxa"/>
            <w:vAlign w:val="center"/>
            <w:hideMark/>
          </w:tcPr>
          <w:p w14:paraId="3054E142" w14:textId="77777777" w:rsidR="00E912E9" w:rsidRDefault="00760070" w:rsidP="009379AE">
            <w:pPr>
              <w:spacing w:line="240" w:lineRule="auto"/>
              <w:jc w:val="right"/>
              <w:rPr>
                <w:rFonts w:cs="Times New Roman"/>
                <w:szCs w:val="24"/>
              </w:rPr>
            </w:pPr>
            <w:r>
              <w:rPr>
                <w:rFonts w:cs="Times New Roman"/>
                <w:szCs w:val="24"/>
              </w:rPr>
              <w:t>39</w:t>
            </w:r>
          </w:p>
        </w:tc>
      </w:tr>
      <w:tr w:rsidR="00285219" w14:paraId="30533370" w14:textId="77777777" w:rsidTr="004B2B51">
        <w:tc>
          <w:tcPr>
            <w:tcW w:w="1242" w:type="dxa"/>
            <w:vAlign w:val="center"/>
          </w:tcPr>
          <w:p w14:paraId="4B3C1842" w14:textId="77777777" w:rsidR="00285219" w:rsidRDefault="00285219" w:rsidP="009379AE">
            <w:pPr>
              <w:spacing w:line="240" w:lineRule="auto"/>
              <w:jc w:val="left"/>
              <w:rPr>
                <w:rFonts w:cs="Times New Roman"/>
                <w:szCs w:val="24"/>
              </w:rPr>
            </w:pPr>
          </w:p>
        </w:tc>
        <w:tc>
          <w:tcPr>
            <w:tcW w:w="7371" w:type="dxa"/>
            <w:vAlign w:val="center"/>
          </w:tcPr>
          <w:p w14:paraId="5B7B6D46" w14:textId="77777777" w:rsidR="00285219" w:rsidRDefault="00285219" w:rsidP="008554D0">
            <w:pPr>
              <w:spacing w:line="240" w:lineRule="auto"/>
            </w:pPr>
          </w:p>
        </w:tc>
        <w:tc>
          <w:tcPr>
            <w:tcW w:w="567" w:type="dxa"/>
            <w:vAlign w:val="center"/>
          </w:tcPr>
          <w:p w14:paraId="291BF358" w14:textId="77777777" w:rsidR="00285219" w:rsidRDefault="00285219" w:rsidP="009379AE">
            <w:pPr>
              <w:spacing w:line="240" w:lineRule="auto"/>
              <w:jc w:val="right"/>
              <w:rPr>
                <w:rFonts w:cs="Times New Roman"/>
                <w:szCs w:val="24"/>
              </w:rPr>
            </w:pPr>
          </w:p>
        </w:tc>
      </w:tr>
      <w:tr w:rsidR="00E912E9" w14:paraId="5CF2DF0D" w14:textId="77777777" w:rsidTr="004B2B51">
        <w:tc>
          <w:tcPr>
            <w:tcW w:w="1242" w:type="dxa"/>
            <w:vAlign w:val="center"/>
            <w:hideMark/>
          </w:tcPr>
          <w:p w14:paraId="02E91992" w14:textId="77777777" w:rsidR="00E912E9" w:rsidRDefault="00E912E9" w:rsidP="00141108">
            <w:pPr>
              <w:spacing w:line="240" w:lineRule="auto"/>
              <w:jc w:val="left"/>
              <w:rPr>
                <w:rFonts w:cs="Times New Roman"/>
                <w:szCs w:val="24"/>
              </w:rPr>
            </w:pPr>
            <w:r>
              <w:rPr>
                <w:rFonts w:cs="Times New Roman"/>
                <w:szCs w:val="24"/>
              </w:rPr>
              <w:t xml:space="preserve">Figura </w:t>
            </w:r>
            <w:r w:rsidR="00141108">
              <w:rPr>
                <w:rFonts w:cs="Times New Roman"/>
                <w:szCs w:val="24"/>
              </w:rPr>
              <w:t>7</w:t>
            </w:r>
          </w:p>
        </w:tc>
        <w:tc>
          <w:tcPr>
            <w:tcW w:w="7371" w:type="dxa"/>
            <w:vAlign w:val="center"/>
            <w:hideMark/>
          </w:tcPr>
          <w:p w14:paraId="4386AD43" w14:textId="77777777" w:rsidR="00E912E9" w:rsidRDefault="003D5A11" w:rsidP="003D5A11">
            <w:pPr>
              <w:spacing w:line="240" w:lineRule="auto"/>
              <w:rPr>
                <w:rFonts w:cs="Times New Roman"/>
                <w:szCs w:val="24"/>
              </w:rPr>
            </w:pPr>
            <w:r>
              <w:t>- R</w:t>
            </w:r>
            <w:r w:rsidR="00CB53CA" w:rsidRPr="008E5E5A">
              <w:t>eprodução de tela do Tableau Desktop</w:t>
            </w:r>
            <w:proofErr w:type="gramStart"/>
            <w:r w:rsidR="0049564F">
              <w:t xml:space="preserve"> </w:t>
            </w:r>
            <w:r w:rsidR="00C439BE">
              <w:t xml:space="preserve"> </w:t>
            </w:r>
            <w:r>
              <w:t>...</w:t>
            </w:r>
            <w:proofErr w:type="gramEnd"/>
            <w:r>
              <w:t>......</w:t>
            </w:r>
            <w:r w:rsidR="0049564F">
              <w:t>.....</w:t>
            </w:r>
            <w:r w:rsidR="00C439BE">
              <w:t>........</w:t>
            </w:r>
            <w:r w:rsidR="0049564F">
              <w:t>.....................</w:t>
            </w:r>
            <w:r w:rsidR="004B2B51">
              <w:t>.</w:t>
            </w:r>
            <w:r w:rsidR="0049564F">
              <w:t>...</w:t>
            </w:r>
            <w:r w:rsidR="004B2B51">
              <w:t>.</w:t>
            </w:r>
          </w:p>
        </w:tc>
        <w:tc>
          <w:tcPr>
            <w:tcW w:w="567" w:type="dxa"/>
            <w:vAlign w:val="center"/>
            <w:hideMark/>
          </w:tcPr>
          <w:p w14:paraId="20B1B82A" w14:textId="77777777" w:rsidR="00E912E9" w:rsidRDefault="007B08F6" w:rsidP="001D43FA">
            <w:pPr>
              <w:spacing w:line="240" w:lineRule="auto"/>
              <w:jc w:val="right"/>
              <w:rPr>
                <w:rFonts w:cs="Times New Roman"/>
                <w:szCs w:val="24"/>
              </w:rPr>
            </w:pPr>
            <w:r>
              <w:rPr>
                <w:rFonts w:cs="Times New Roman"/>
                <w:szCs w:val="24"/>
              </w:rPr>
              <w:t>4</w:t>
            </w:r>
            <w:r w:rsidR="001D43FA">
              <w:rPr>
                <w:rFonts w:cs="Times New Roman"/>
                <w:szCs w:val="24"/>
              </w:rPr>
              <w:t>0</w:t>
            </w:r>
          </w:p>
        </w:tc>
      </w:tr>
      <w:tr w:rsidR="00285219" w14:paraId="6C38A423" w14:textId="77777777" w:rsidTr="004B2B51">
        <w:tc>
          <w:tcPr>
            <w:tcW w:w="1242" w:type="dxa"/>
            <w:vAlign w:val="center"/>
          </w:tcPr>
          <w:p w14:paraId="6C63CD9C" w14:textId="77777777" w:rsidR="00285219" w:rsidRDefault="00285219" w:rsidP="009379AE">
            <w:pPr>
              <w:spacing w:line="240" w:lineRule="auto"/>
              <w:jc w:val="left"/>
              <w:rPr>
                <w:rFonts w:cs="Times New Roman"/>
                <w:szCs w:val="24"/>
              </w:rPr>
            </w:pPr>
          </w:p>
        </w:tc>
        <w:tc>
          <w:tcPr>
            <w:tcW w:w="7371" w:type="dxa"/>
            <w:vAlign w:val="center"/>
          </w:tcPr>
          <w:p w14:paraId="4BD3DC59" w14:textId="77777777" w:rsidR="00285219" w:rsidRPr="008E5E5A" w:rsidRDefault="00285219" w:rsidP="008554D0">
            <w:pPr>
              <w:spacing w:line="240" w:lineRule="auto"/>
            </w:pPr>
          </w:p>
        </w:tc>
        <w:tc>
          <w:tcPr>
            <w:tcW w:w="567" w:type="dxa"/>
            <w:vAlign w:val="center"/>
          </w:tcPr>
          <w:p w14:paraId="19B913C8" w14:textId="77777777" w:rsidR="00285219" w:rsidRDefault="00285219" w:rsidP="009379AE">
            <w:pPr>
              <w:spacing w:line="240" w:lineRule="auto"/>
              <w:jc w:val="right"/>
              <w:rPr>
                <w:rFonts w:cs="Times New Roman"/>
                <w:szCs w:val="24"/>
              </w:rPr>
            </w:pPr>
          </w:p>
        </w:tc>
      </w:tr>
      <w:tr w:rsidR="00E912E9" w14:paraId="31DC7E1C" w14:textId="77777777" w:rsidTr="004B2B51">
        <w:tc>
          <w:tcPr>
            <w:tcW w:w="1242" w:type="dxa"/>
            <w:vAlign w:val="center"/>
            <w:hideMark/>
          </w:tcPr>
          <w:p w14:paraId="53FDD3AA" w14:textId="77777777" w:rsidR="00E912E9" w:rsidRDefault="00E912E9" w:rsidP="00141108">
            <w:pPr>
              <w:spacing w:line="240" w:lineRule="auto"/>
              <w:jc w:val="left"/>
              <w:rPr>
                <w:rFonts w:cs="Times New Roman"/>
                <w:szCs w:val="24"/>
              </w:rPr>
            </w:pPr>
            <w:r>
              <w:rPr>
                <w:rFonts w:cs="Times New Roman"/>
                <w:szCs w:val="24"/>
              </w:rPr>
              <w:t xml:space="preserve">Figura </w:t>
            </w:r>
            <w:r w:rsidR="00141108">
              <w:rPr>
                <w:rFonts w:cs="Times New Roman"/>
                <w:szCs w:val="24"/>
              </w:rPr>
              <w:t>8</w:t>
            </w:r>
          </w:p>
        </w:tc>
        <w:tc>
          <w:tcPr>
            <w:tcW w:w="7371" w:type="dxa"/>
            <w:vAlign w:val="center"/>
            <w:hideMark/>
          </w:tcPr>
          <w:p w14:paraId="4BAE11D3" w14:textId="77777777" w:rsidR="00E912E9" w:rsidRDefault="003D5A11" w:rsidP="003D5A11">
            <w:pPr>
              <w:spacing w:line="240" w:lineRule="auto"/>
              <w:rPr>
                <w:rFonts w:cs="Times New Roman"/>
                <w:szCs w:val="24"/>
              </w:rPr>
            </w:pPr>
            <w:r>
              <w:t xml:space="preserve">- </w:t>
            </w:r>
            <w:r w:rsidR="00CB53CA" w:rsidRPr="00F5686A">
              <w:t>Reprodução de tela do Microsoft Power BI Desktop</w:t>
            </w:r>
            <w:proofErr w:type="gramStart"/>
            <w:r w:rsidR="0049564F">
              <w:t xml:space="preserve"> </w:t>
            </w:r>
            <w:r w:rsidR="00C439BE">
              <w:t xml:space="preserve"> </w:t>
            </w:r>
            <w:r w:rsidR="004B2B51">
              <w:t>...</w:t>
            </w:r>
            <w:proofErr w:type="gramEnd"/>
            <w:r w:rsidR="0049564F">
              <w:t>...</w:t>
            </w:r>
            <w:r w:rsidR="00C439BE">
              <w:t>........</w:t>
            </w:r>
            <w:r w:rsidR="0049564F">
              <w:t>.................</w:t>
            </w:r>
          </w:p>
        </w:tc>
        <w:tc>
          <w:tcPr>
            <w:tcW w:w="567" w:type="dxa"/>
            <w:vAlign w:val="center"/>
            <w:hideMark/>
          </w:tcPr>
          <w:p w14:paraId="6FEEA929" w14:textId="77777777" w:rsidR="00E912E9" w:rsidRDefault="007B08F6" w:rsidP="00F23F9C">
            <w:pPr>
              <w:spacing w:line="240" w:lineRule="auto"/>
              <w:jc w:val="right"/>
              <w:rPr>
                <w:rFonts w:cs="Times New Roman"/>
                <w:szCs w:val="24"/>
              </w:rPr>
            </w:pPr>
            <w:r>
              <w:rPr>
                <w:rFonts w:cs="Times New Roman"/>
                <w:szCs w:val="24"/>
              </w:rPr>
              <w:t>4</w:t>
            </w:r>
            <w:r w:rsidR="00F23F9C">
              <w:rPr>
                <w:rFonts w:cs="Times New Roman"/>
                <w:szCs w:val="24"/>
              </w:rPr>
              <w:t>1</w:t>
            </w:r>
          </w:p>
        </w:tc>
      </w:tr>
      <w:tr w:rsidR="00285219" w14:paraId="175C9104" w14:textId="77777777" w:rsidTr="004B2B51">
        <w:tc>
          <w:tcPr>
            <w:tcW w:w="1242" w:type="dxa"/>
            <w:vAlign w:val="center"/>
          </w:tcPr>
          <w:p w14:paraId="72DEC785" w14:textId="77777777" w:rsidR="00285219" w:rsidRDefault="00285219" w:rsidP="009379AE">
            <w:pPr>
              <w:spacing w:line="240" w:lineRule="auto"/>
              <w:jc w:val="left"/>
              <w:rPr>
                <w:rFonts w:cs="Times New Roman"/>
                <w:szCs w:val="24"/>
              </w:rPr>
            </w:pPr>
          </w:p>
        </w:tc>
        <w:tc>
          <w:tcPr>
            <w:tcW w:w="7371" w:type="dxa"/>
            <w:vAlign w:val="center"/>
          </w:tcPr>
          <w:p w14:paraId="679920DD" w14:textId="77777777" w:rsidR="00285219" w:rsidRPr="00F5686A" w:rsidRDefault="00285219" w:rsidP="008554D0">
            <w:pPr>
              <w:spacing w:line="240" w:lineRule="auto"/>
            </w:pPr>
          </w:p>
        </w:tc>
        <w:tc>
          <w:tcPr>
            <w:tcW w:w="567" w:type="dxa"/>
            <w:vAlign w:val="center"/>
          </w:tcPr>
          <w:p w14:paraId="788EBFAF" w14:textId="77777777" w:rsidR="00285219" w:rsidRDefault="00285219" w:rsidP="009379AE">
            <w:pPr>
              <w:spacing w:line="240" w:lineRule="auto"/>
              <w:jc w:val="right"/>
              <w:rPr>
                <w:rFonts w:cs="Times New Roman"/>
                <w:szCs w:val="24"/>
              </w:rPr>
            </w:pPr>
          </w:p>
        </w:tc>
      </w:tr>
      <w:tr w:rsidR="00E912E9" w14:paraId="1058E9A4" w14:textId="77777777" w:rsidTr="004B2B51">
        <w:tc>
          <w:tcPr>
            <w:tcW w:w="1242" w:type="dxa"/>
            <w:vAlign w:val="center"/>
            <w:hideMark/>
          </w:tcPr>
          <w:p w14:paraId="5534046B" w14:textId="77777777" w:rsidR="00E912E9" w:rsidRDefault="00E912E9" w:rsidP="001D43FA">
            <w:pPr>
              <w:spacing w:line="240" w:lineRule="auto"/>
              <w:jc w:val="left"/>
              <w:rPr>
                <w:rFonts w:cs="Times New Roman"/>
                <w:szCs w:val="24"/>
              </w:rPr>
            </w:pPr>
            <w:r>
              <w:rPr>
                <w:rFonts w:cs="Times New Roman"/>
                <w:szCs w:val="24"/>
              </w:rPr>
              <w:t xml:space="preserve">Figura </w:t>
            </w:r>
            <w:r w:rsidR="001D43FA">
              <w:rPr>
                <w:rFonts w:cs="Times New Roman"/>
                <w:szCs w:val="24"/>
              </w:rPr>
              <w:t>9</w:t>
            </w:r>
          </w:p>
        </w:tc>
        <w:tc>
          <w:tcPr>
            <w:tcW w:w="7371" w:type="dxa"/>
            <w:vAlign w:val="center"/>
            <w:hideMark/>
          </w:tcPr>
          <w:p w14:paraId="479A5F07" w14:textId="77777777" w:rsidR="00E912E9" w:rsidRDefault="003D5A11" w:rsidP="008554D0">
            <w:pPr>
              <w:spacing w:line="240" w:lineRule="auto"/>
              <w:rPr>
                <w:rFonts w:cs="Times New Roman"/>
                <w:szCs w:val="24"/>
              </w:rPr>
            </w:pPr>
            <w:r>
              <w:t xml:space="preserve">- </w:t>
            </w:r>
            <w:r w:rsidR="00BA2903" w:rsidRPr="00F740CE">
              <w:t xml:space="preserve">Passos do </w:t>
            </w:r>
            <w:proofErr w:type="spellStart"/>
            <w:proofErr w:type="gramStart"/>
            <w:r w:rsidR="00BA2903" w:rsidRPr="00F740CE">
              <w:t>Dash</w:t>
            </w:r>
            <w:r w:rsidR="009A6349">
              <w:t>G</w:t>
            </w:r>
            <w:r w:rsidR="00BA2903" w:rsidRPr="00F740CE">
              <w:t>en</w:t>
            </w:r>
            <w:proofErr w:type="spellEnd"/>
            <w:proofErr w:type="gramEnd"/>
            <w:r w:rsidR="0049564F">
              <w:t xml:space="preserve"> </w:t>
            </w:r>
            <w:r w:rsidR="00C439BE">
              <w:t xml:space="preserve"> </w:t>
            </w:r>
            <w:r w:rsidR="0049564F">
              <w:t>...........</w:t>
            </w:r>
            <w:r w:rsidR="00C439BE">
              <w:t>......</w:t>
            </w:r>
            <w:r>
              <w:t>........</w:t>
            </w:r>
            <w:r w:rsidR="0049564F">
              <w:t>..........................................</w:t>
            </w:r>
            <w:r w:rsidR="004B2B51">
              <w:t>...</w:t>
            </w:r>
            <w:r w:rsidR="0049564F">
              <w:t>.........</w:t>
            </w:r>
          </w:p>
        </w:tc>
        <w:tc>
          <w:tcPr>
            <w:tcW w:w="567" w:type="dxa"/>
            <w:vAlign w:val="center"/>
            <w:hideMark/>
          </w:tcPr>
          <w:p w14:paraId="083C6770" w14:textId="77777777" w:rsidR="00E912E9" w:rsidRDefault="00FB1947" w:rsidP="005F13CE">
            <w:pPr>
              <w:spacing w:line="240" w:lineRule="auto"/>
              <w:jc w:val="right"/>
              <w:rPr>
                <w:rFonts w:cs="Times New Roman"/>
                <w:szCs w:val="24"/>
              </w:rPr>
            </w:pPr>
            <w:r>
              <w:rPr>
                <w:rFonts w:cs="Times New Roman"/>
                <w:szCs w:val="24"/>
              </w:rPr>
              <w:t>4</w:t>
            </w:r>
            <w:r w:rsidR="005F13CE">
              <w:rPr>
                <w:rFonts w:cs="Times New Roman"/>
                <w:szCs w:val="24"/>
              </w:rPr>
              <w:t>3</w:t>
            </w:r>
          </w:p>
        </w:tc>
      </w:tr>
      <w:tr w:rsidR="00285219" w14:paraId="02E6B12B" w14:textId="77777777" w:rsidTr="004B2B51">
        <w:tc>
          <w:tcPr>
            <w:tcW w:w="1242" w:type="dxa"/>
            <w:vAlign w:val="center"/>
          </w:tcPr>
          <w:p w14:paraId="3E07E3AA" w14:textId="77777777" w:rsidR="00285219" w:rsidRDefault="00285219" w:rsidP="009379AE">
            <w:pPr>
              <w:spacing w:line="240" w:lineRule="auto"/>
              <w:jc w:val="left"/>
              <w:rPr>
                <w:rFonts w:cs="Times New Roman"/>
                <w:szCs w:val="24"/>
              </w:rPr>
            </w:pPr>
          </w:p>
        </w:tc>
        <w:tc>
          <w:tcPr>
            <w:tcW w:w="7371" w:type="dxa"/>
            <w:vAlign w:val="center"/>
          </w:tcPr>
          <w:p w14:paraId="4FB5B53E" w14:textId="77777777" w:rsidR="00285219" w:rsidRPr="00F740CE" w:rsidRDefault="00285219" w:rsidP="008554D0">
            <w:pPr>
              <w:spacing w:line="240" w:lineRule="auto"/>
            </w:pPr>
          </w:p>
        </w:tc>
        <w:tc>
          <w:tcPr>
            <w:tcW w:w="567" w:type="dxa"/>
            <w:vAlign w:val="center"/>
          </w:tcPr>
          <w:p w14:paraId="08F6E61E" w14:textId="77777777" w:rsidR="00285219" w:rsidRDefault="00285219" w:rsidP="009379AE">
            <w:pPr>
              <w:spacing w:line="240" w:lineRule="auto"/>
              <w:jc w:val="right"/>
              <w:rPr>
                <w:rFonts w:cs="Times New Roman"/>
                <w:szCs w:val="24"/>
              </w:rPr>
            </w:pPr>
          </w:p>
        </w:tc>
      </w:tr>
      <w:tr w:rsidR="00E912E9" w14:paraId="5405AD76" w14:textId="77777777" w:rsidTr="004B2B51">
        <w:tc>
          <w:tcPr>
            <w:tcW w:w="1242" w:type="dxa"/>
            <w:vAlign w:val="center"/>
            <w:hideMark/>
          </w:tcPr>
          <w:p w14:paraId="67276ECC" w14:textId="77777777" w:rsidR="00E912E9" w:rsidRDefault="00E912E9" w:rsidP="001D43FA">
            <w:pPr>
              <w:spacing w:line="240" w:lineRule="auto"/>
              <w:jc w:val="left"/>
              <w:rPr>
                <w:rFonts w:cs="Times New Roman"/>
                <w:szCs w:val="24"/>
              </w:rPr>
            </w:pPr>
            <w:r>
              <w:rPr>
                <w:rFonts w:cs="Times New Roman"/>
                <w:szCs w:val="24"/>
              </w:rPr>
              <w:t>Figura 1</w:t>
            </w:r>
            <w:r w:rsidR="001D43FA">
              <w:rPr>
                <w:rFonts w:cs="Times New Roman"/>
                <w:szCs w:val="24"/>
              </w:rPr>
              <w:t>0</w:t>
            </w:r>
          </w:p>
        </w:tc>
        <w:tc>
          <w:tcPr>
            <w:tcW w:w="7371" w:type="dxa"/>
            <w:vAlign w:val="center"/>
            <w:hideMark/>
          </w:tcPr>
          <w:p w14:paraId="6ED28072" w14:textId="77777777" w:rsidR="00E912E9" w:rsidRPr="0029315C" w:rsidRDefault="003D5A11" w:rsidP="003D5A11">
            <w:pPr>
              <w:spacing w:line="240" w:lineRule="auto"/>
              <w:rPr>
                <w:rFonts w:cs="Times New Roman"/>
                <w:szCs w:val="24"/>
              </w:rPr>
            </w:pPr>
            <w:r>
              <w:t xml:space="preserve">- </w:t>
            </w:r>
            <w:r w:rsidR="00CA2715">
              <w:t>Diagrama de caso de uso UC01</w:t>
            </w:r>
            <w:proofErr w:type="gramStart"/>
            <w:r w:rsidR="00C439BE">
              <w:t xml:space="preserve"> </w:t>
            </w:r>
            <w:r w:rsidR="0049564F">
              <w:t xml:space="preserve"> ...</w:t>
            </w:r>
            <w:proofErr w:type="gramEnd"/>
            <w:r w:rsidR="00C439BE">
              <w:t>.......</w:t>
            </w:r>
            <w:r w:rsidR="0049564F">
              <w:t>.........................................</w:t>
            </w:r>
            <w:r w:rsidR="004B2B51">
              <w:t>..</w:t>
            </w:r>
            <w:r w:rsidR="0049564F">
              <w:t>........</w:t>
            </w:r>
          </w:p>
        </w:tc>
        <w:tc>
          <w:tcPr>
            <w:tcW w:w="567" w:type="dxa"/>
            <w:vAlign w:val="center"/>
            <w:hideMark/>
          </w:tcPr>
          <w:p w14:paraId="1C967B52" w14:textId="77777777" w:rsidR="00E912E9" w:rsidRDefault="007B08F6" w:rsidP="00316602">
            <w:pPr>
              <w:spacing w:line="240" w:lineRule="auto"/>
              <w:jc w:val="right"/>
              <w:rPr>
                <w:rFonts w:cs="Times New Roman"/>
                <w:szCs w:val="24"/>
              </w:rPr>
            </w:pPr>
            <w:r>
              <w:rPr>
                <w:rFonts w:cs="Times New Roman"/>
                <w:szCs w:val="24"/>
              </w:rPr>
              <w:t>4</w:t>
            </w:r>
            <w:r w:rsidR="00316602">
              <w:rPr>
                <w:rFonts w:cs="Times New Roman"/>
                <w:szCs w:val="24"/>
              </w:rPr>
              <w:t>5</w:t>
            </w:r>
          </w:p>
        </w:tc>
      </w:tr>
      <w:tr w:rsidR="00285219" w14:paraId="75D5A3FC" w14:textId="77777777" w:rsidTr="004B2B51">
        <w:tc>
          <w:tcPr>
            <w:tcW w:w="1242" w:type="dxa"/>
            <w:vAlign w:val="center"/>
          </w:tcPr>
          <w:p w14:paraId="78DC7C4D" w14:textId="77777777" w:rsidR="00285219" w:rsidRDefault="00285219" w:rsidP="009379AE">
            <w:pPr>
              <w:spacing w:line="240" w:lineRule="auto"/>
              <w:jc w:val="left"/>
              <w:rPr>
                <w:rFonts w:cs="Times New Roman"/>
                <w:szCs w:val="24"/>
              </w:rPr>
            </w:pPr>
          </w:p>
        </w:tc>
        <w:tc>
          <w:tcPr>
            <w:tcW w:w="7371" w:type="dxa"/>
            <w:vAlign w:val="center"/>
          </w:tcPr>
          <w:p w14:paraId="3D99A084" w14:textId="77777777" w:rsidR="00285219" w:rsidRDefault="00285219" w:rsidP="008554D0">
            <w:pPr>
              <w:spacing w:line="240" w:lineRule="auto"/>
            </w:pPr>
          </w:p>
        </w:tc>
        <w:tc>
          <w:tcPr>
            <w:tcW w:w="567" w:type="dxa"/>
            <w:vAlign w:val="center"/>
          </w:tcPr>
          <w:p w14:paraId="49AFBC3F" w14:textId="77777777" w:rsidR="00285219" w:rsidRDefault="00285219" w:rsidP="009379AE">
            <w:pPr>
              <w:spacing w:line="240" w:lineRule="auto"/>
              <w:jc w:val="right"/>
              <w:rPr>
                <w:rFonts w:cs="Times New Roman"/>
                <w:szCs w:val="24"/>
              </w:rPr>
            </w:pPr>
          </w:p>
        </w:tc>
      </w:tr>
      <w:tr w:rsidR="00E912E9" w14:paraId="6B1484C0" w14:textId="77777777" w:rsidTr="004B2B51">
        <w:tc>
          <w:tcPr>
            <w:tcW w:w="1242" w:type="dxa"/>
            <w:vAlign w:val="center"/>
            <w:hideMark/>
          </w:tcPr>
          <w:p w14:paraId="2000F85B" w14:textId="77777777" w:rsidR="00E912E9" w:rsidRDefault="00E912E9" w:rsidP="001D43FA">
            <w:pPr>
              <w:spacing w:line="240" w:lineRule="auto"/>
              <w:jc w:val="left"/>
              <w:rPr>
                <w:rFonts w:cs="Times New Roman"/>
                <w:szCs w:val="24"/>
              </w:rPr>
            </w:pPr>
            <w:r>
              <w:rPr>
                <w:rFonts w:cs="Times New Roman"/>
                <w:szCs w:val="24"/>
              </w:rPr>
              <w:t>Figura 1</w:t>
            </w:r>
            <w:r w:rsidR="001D43FA">
              <w:rPr>
                <w:rFonts w:cs="Times New Roman"/>
                <w:szCs w:val="24"/>
              </w:rPr>
              <w:t>1</w:t>
            </w:r>
          </w:p>
        </w:tc>
        <w:tc>
          <w:tcPr>
            <w:tcW w:w="7371" w:type="dxa"/>
            <w:vAlign w:val="center"/>
            <w:hideMark/>
          </w:tcPr>
          <w:p w14:paraId="60446DA2" w14:textId="77777777" w:rsidR="00E912E9" w:rsidRDefault="003D5A11" w:rsidP="003D5A11">
            <w:pPr>
              <w:spacing w:line="240" w:lineRule="auto"/>
              <w:rPr>
                <w:rFonts w:cs="Times New Roman"/>
                <w:szCs w:val="24"/>
              </w:rPr>
            </w:pPr>
            <w:r>
              <w:t xml:space="preserve">- </w:t>
            </w:r>
            <w:r w:rsidR="002E6685">
              <w:t xml:space="preserve">Diagrama de classes de análise do </w:t>
            </w:r>
            <w:proofErr w:type="spellStart"/>
            <w:proofErr w:type="gramStart"/>
            <w:r w:rsidR="002E6685">
              <w:t>DashGen</w:t>
            </w:r>
            <w:proofErr w:type="spellEnd"/>
            <w:proofErr w:type="gramEnd"/>
            <w:r w:rsidR="0049564F">
              <w:t xml:space="preserve"> </w:t>
            </w:r>
            <w:r w:rsidR="00C439BE">
              <w:t xml:space="preserve"> .......</w:t>
            </w:r>
            <w:r w:rsidR="0049564F">
              <w:t>....................</w:t>
            </w:r>
            <w:r w:rsidR="004B2B51">
              <w:t>..</w:t>
            </w:r>
            <w:r w:rsidR="0049564F">
              <w:t>...........</w:t>
            </w:r>
          </w:p>
        </w:tc>
        <w:tc>
          <w:tcPr>
            <w:tcW w:w="567" w:type="dxa"/>
            <w:vAlign w:val="center"/>
            <w:hideMark/>
          </w:tcPr>
          <w:p w14:paraId="3C2ED0FE" w14:textId="77777777" w:rsidR="00E912E9" w:rsidRDefault="007B08F6" w:rsidP="005734B3">
            <w:pPr>
              <w:spacing w:line="240" w:lineRule="auto"/>
              <w:jc w:val="right"/>
              <w:rPr>
                <w:rFonts w:cs="Times New Roman"/>
                <w:szCs w:val="24"/>
              </w:rPr>
            </w:pPr>
            <w:r>
              <w:rPr>
                <w:rFonts w:cs="Times New Roman"/>
                <w:szCs w:val="24"/>
              </w:rPr>
              <w:t>4</w:t>
            </w:r>
            <w:r w:rsidR="005734B3">
              <w:rPr>
                <w:rFonts w:cs="Times New Roman"/>
                <w:szCs w:val="24"/>
              </w:rPr>
              <w:t>7</w:t>
            </w:r>
          </w:p>
        </w:tc>
      </w:tr>
      <w:tr w:rsidR="00285219" w14:paraId="008521C6" w14:textId="77777777" w:rsidTr="004B2B51">
        <w:tc>
          <w:tcPr>
            <w:tcW w:w="1242" w:type="dxa"/>
            <w:vAlign w:val="center"/>
          </w:tcPr>
          <w:p w14:paraId="0D35A9D9" w14:textId="77777777" w:rsidR="00285219" w:rsidRDefault="00285219" w:rsidP="009379AE">
            <w:pPr>
              <w:spacing w:line="240" w:lineRule="auto"/>
              <w:jc w:val="left"/>
              <w:rPr>
                <w:rFonts w:cs="Times New Roman"/>
                <w:szCs w:val="24"/>
              </w:rPr>
            </w:pPr>
          </w:p>
        </w:tc>
        <w:tc>
          <w:tcPr>
            <w:tcW w:w="7371" w:type="dxa"/>
            <w:vAlign w:val="center"/>
          </w:tcPr>
          <w:p w14:paraId="5EC1931E" w14:textId="77777777" w:rsidR="00285219" w:rsidRDefault="00285219" w:rsidP="008554D0">
            <w:pPr>
              <w:spacing w:line="240" w:lineRule="auto"/>
            </w:pPr>
          </w:p>
        </w:tc>
        <w:tc>
          <w:tcPr>
            <w:tcW w:w="567" w:type="dxa"/>
            <w:vAlign w:val="center"/>
          </w:tcPr>
          <w:p w14:paraId="4335C2F6" w14:textId="77777777" w:rsidR="00285219" w:rsidRDefault="00285219" w:rsidP="009379AE">
            <w:pPr>
              <w:spacing w:line="240" w:lineRule="auto"/>
              <w:jc w:val="right"/>
              <w:rPr>
                <w:rFonts w:cs="Times New Roman"/>
                <w:szCs w:val="24"/>
              </w:rPr>
            </w:pPr>
          </w:p>
        </w:tc>
      </w:tr>
      <w:tr w:rsidR="00B75A21" w14:paraId="0949BC1B" w14:textId="77777777" w:rsidTr="004B2B51">
        <w:tc>
          <w:tcPr>
            <w:tcW w:w="1242" w:type="dxa"/>
            <w:vAlign w:val="center"/>
          </w:tcPr>
          <w:p w14:paraId="0E6D6A92" w14:textId="77777777" w:rsidR="00B75A21" w:rsidRDefault="00B75A21" w:rsidP="001D43FA">
            <w:pPr>
              <w:spacing w:line="240" w:lineRule="auto"/>
              <w:jc w:val="left"/>
              <w:rPr>
                <w:rFonts w:cs="Times New Roman"/>
                <w:szCs w:val="24"/>
              </w:rPr>
            </w:pPr>
            <w:r>
              <w:rPr>
                <w:rFonts w:cs="Times New Roman"/>
                <w:szCs w:val="24"/>
              </w:rPr>
              <w:t>Figura 1</w:t>
            </w:r>
            <w:r w:rsidR="001D43FA">
              <w:rPr>
                <w:rFonts w:cs="Times New Roman"/>
                <w:szCs w:val="24"/>
              </w:rPr>
              <w:t>2</w:t>
            </w:r>
          </w:p>
        </w:tc>
        <w:tc>
          <w:tcPr>
            <w:tcW w:w="7371" w:type="dxa"/>
            <w:vAlign w:val="center"/>
          </w:tcPr>
          <w:p w14:paraId="169E1B04" w14:textId="77777777" w:rsidR="00B75A21" w:rsidRPr="00242DDA" w:rsidRDefault="003D5A11" w:rsidP="008554D0">
            <w:pPr>
              <w:spacing w:line="240" w:lineRule="auto"/>
            </w:pPr>
            <w:r>
              <w:t xml:space="preserve">- </w:t>
            </w:r>
            <w:r w:rsidR="00242DDA">
              <w:t xml:space="preserve">Diagrama de Classes de Implementação </w:t>
            </w:r>
            <w:proofErr w:type="spellStart"/>
            <w:proofErr w:type="gramStart"/>
            <w:r w:rsidR="00242DDA">
              <w:t>DashGen</w:t>
            </w:r>
            <w:proofErr w:type="spellEnd"/>
            <w:proofErr w:type="gramEnd"/>
            <w:r w:rsidR="0049564F">
              <w:t xml:space="preserve"> </w:t>
            </w:r>
            <w:r w:rsidR="00C439BE">
              <w:t xml:space="preserve"> </w:t>
            </w:r>
            <w:r w:rsidR="0049564F">
              <w:t>..</w:t>
            </w:r>
            <w:r w:rsidR="00C439BE">
              <w:t>.......</w:t>
            </w:r>
            <w:r w:rsidR="004B2B51">
              <w:t>..</w:t>
            </w:r>
            <w:r w:rsidR="0049564F">
              <w:t>....................</w:t>
            </w:r>
          </w:p>
        </w:tc>
        <w:tc>
          <w:tcPr>
            <w:tcW w:w="567" w:type="dxa"/>
            <w:vAlign w:val="center"/>
          </w:tcPr>
          <w:p w14:paraId="4A7F1B5E" w14:textId="77777777" w:rsidR="00B75A21" w:rsidRDefault="007B08F6" w:rsidP="005734B3">
            <w:pPr>
              <w:spacing w:line="240" w:lineRule="auto"/>
              <w:jc w:val="right"/>
              <w:rPr>
                <w:rFonts w:cs="Times New Roman"/>
                <w:szCs w:val="24"/>
              </w:rPr>
            </w:pPr>
            <w:r>
              <w:rPr>
                <w:rFonts w:cs="Times New Roman"/>
                <w:szCs w:val="24"/>
              </w:rPr>
              <w:t>4</w:t>
            </w:r>
            <w:r w:rsidR="005734B3">
              <w:rPr>
                <w:rFonts w:cs="Times New Roman"/>
                <w:szCs w:val="24"/>
              </w:rPr>
              <w:t>8</w:t>
            </w:r>
          </w:p>
        </w:tc>
      </w:tr>
      <w:tr w:rsidR="00285219" w14:paraId="39F9AA97" w14:textId="77777777" w:rsidTr="004B2B51">
        <w:tc>
          <w:tcPr>
            <w:tcW w:w="1242" w:type="dxa"/>
            <w:vAlign w:val="center"/>
          </w:tcPr>
          <w:p w14:paraId="6CC21699" w14:textId="77777777" w:rsidR="00285219" w:rsidRDefault="00285219" w:rsidP="009379AE">
            <w:pPr>
              <w:spacing w:line="240" w:lineRule="auto"/>
              <w:jc w:val="left"/>
              <w:rPr>
                <w:rFonts w:cs="Times New Roman"/>
                <w:szCs w:val="24"/>
              </w:rPr>
            </w:pPr>
          </w:p>
        </w:tc>
        <w:tc>
          <w:tcPr>
            <w:tcW w:w="7371" w:type="dxa"/>
            <w:vAlign w:val="center"/>
          </w:tcPr>
          <w:p w14:paraId="6CE9CDA9" w14:textId="77777777" w:rsidR="00285219" w:rsidRDefault="00285219" w:rsidP="008554D0">
            <w:pPr>
              <w:spacing w:line="240" w:lineRule="auto"/>
            </w:pPr>
          </w:p>
        </w:tc>
        <w:tc>
          <w:tcPr>
            <w:tcW w:w="567" w:type="dxa"/>
            <w:vAlign w:val="center"/>
          </w:tcPr>
          <w:p w14:paraId="6083C3C1" w14:textId="77777777" w:rsidR="00285219" w:rsidRDefault="00285219" w:rsidP="009379AE">
            <w:pPr>
              <w:spacing w:line="240" w:lineRule="auto"/>
              <w:jc w:val="right"/>
              <w:rPr>
                <w:rFonts w:cs="Times New Roman"/>
                <w:szCs w:val="24"/>
              </w:rPr>
            </w:pPr>
          </w:p>
        </w:tc>
      </w:tr>
      <w:tr w:rsidR="00B05062" w14:paraId="121CBB10" w14:textId="77777777" w:rsidTr="004B2B51">
        <w:tc>
          <w:tcPr>
            <w:tcW w:w="1242" w:type="dxa"/>
            <w:vAlign w:val="center"/>
          </w:tcPr>
          <w:p w14:paraId="3A1236C7" w14:textId="77777777" w:rsidR="00B05062" w:rsidRDefault="00B05062" w:rsidP="009379AE">
            <w:pPr>
              <w:spacing w:line="240" w:lineRule="auto"/>
              <w:jc w:val="left"/>
              <w:rPr>
                <w:rFonts w:cs="Times New Roman"/>
                <w:szCs w:val="24"/>
              </w:rPr>
            </w:pPr>
            <w:r>
              <w:rPr>
                <w:rFonts w:cs="Times New Roman"/>
                <w:szCs w:val="24"/>
              </w:rPr>
              <w:t>Figura 13</w:t>
            </w:r>
          </w:p>
        </w:tc>
        <w:tc>
          <w:tcPr>
            <w:tcW w:w="7371" w:type="dxa"/>
            <w:vAlign w:val="center"/>
          </w:tcPr>
          <w:p w14:paraId="67CC348D" w14:textId="77777777" w:rsidR="00B05062" w:rsidRDefault="00B05062" w:rsidP="00FF02E3">
            <w:pPr>
              <w:spacing w:line="240" w:lineRule="auto"/>
            </w:pPr>
            <w:r>
              <w:t xml:space="preserve">-Diagrama simplificado das dependências supridas ao projeto </w:t>
            </w:r>
            <w:proofErr w:type="spellStart"/>
            <w:proofErr w:type="gramStart"/>
            <w:r>
              <w:t>Dash</w:t>
            </w:r>
            <w:r w:rsidR="00FF02E3">
              <w:t>G</w:t>
            </w:r>
            <w:r>
              <w:t>en</w:t>
            </w:r>
            <w:proofErr w:type="spellEnd"/>
            <w:proofErr w:type="gramEnd"/>
          </w:p>
        </w:tc>
        <w:tc>
          <w:tcPr>
            <w:tcW w:w="567" w:type="dxa"/>
            <w:vAlign w:val="center"/>
          </w:tcPr>
          <w:p w14:paraId="2008F146" w14:textId="77777777" w:rsidR="00B05062" w:rsidRDefault="00B05062" w:rsidP="009379AE">
            <w:pPr>
              <w:spacing w:line="240" w:lineRule="auto"/>
              <w:jc w:val="right"/>
              <w:rPr>
                <w:rFonts w:cs="Times New Roman"/>
                <w:szCs w:val="24"/>
              </w:rPr>
            </w:pPr>
          </w:p>
        </w:tc>
      </w:tr>
      <w:tr w:rsidR="00B05062" w14:paraId="6F5698F3" w14:textId="77777777" w:rsidTr="004B2B51">
        <w:tc>
          <w:tcPr>
            <w:tcW w:w="1242" w:type="dxa"/>
            <w:vAlign w:val="center"/>
          </w:tcPr>
          <w:p w14:paraId="734103DD" w14:textId="77777777" w:rsidR="00B05062" w:rsidRDefault="00B05062" w:rsidP="009379AE">
            <w:pPr>
              <w:spacing w:line="240" w:lineRule="auto"/>
              <w:jc w:val="left"/>
              <w:rPr>
                <w:rFonts w:cs="Times New Roman"/>
                <w:szCs w:val="24"/>
              </w:rPr>
            </w:pPr>
          </w:p>
        </w:tc>
        <w:tc>
          <w:tcPr>
            <w:tcW w:w="7371" w:type="dxa"/>
            <w:vAlign w:val="center"/>
          </w:tcPr>
          <w:p w14:paraId="203E3830" w14:textId="77777777" w:rsidR="00B05062" w:rsidRDefault="00B05062" w:rsidP="008554D0">
            <w:pPr>
              <w:spacing w:line="240" w:lineRule="auto"/>
            </w:pPr>
            <w:proofErr w:type="gramStart"/>
            <w:r>
              <w:t>via</w:t>
            </w:r>
            <w:proofErr w:type="gramEnd"/>
            <w:r>
              <w:t xml:space="preserve"> gerenciador Apache </w:t>
            </w:r>
            <w:proofErr w:type="spellStart"/>
            <w:r>
              <w:t>Maven</w:t>
            </w:r>
            <w:proofErr w:type="spellEnd"/>
            <w:r w:rsidR="00614539">
              <w:t xml:space="preserve"> ..................................................................</w:t>
            </w:r>
          </w:p>
        </w:tc>
        <w:tc>
          <w:tcPr>
            <w:tcW w:w="567" w:type="dxa"/>
            <w:vAlign w:val="center"/>
          </w:tcPr>
          <w:p w14:paraId="0DFE4981" w14:textId="77777777" w:rsidR="00B05062" w:rsidRDefault="00614539" w:rsidP="009379AE">
            <w:pPr>
              <w:spacing w:line="240" w:lineRule="auto"/>
              <w:jc w:val="right"/>
              <w:rPr>
                <w:rFonts w:cs="Times New Roman"/>
                <w:szCs w:val="24"/>
              </w:rPr>
            </w:pPr>
            <w:r>
              <w:rPr>
                <w:rFonts w:cs="Times New Roman"/>
                <w:szCs w:val="24"/>
              </w:rPr>
              <w:t>49</w:t>
            </w:r>
          </w:p>
        </w:tc>
      </w:tr>
      <w:tr w:rsidR="00B05062" w14:paraId="48E483CF" w14:textId="77777777" w:rsidTr="004B2B51">
        <w:tc>
          <w:tcPr>
            <w:tcW w:w="1242" w:type="dxa"/>
            <w:vAlign w:val="center"/>
          </w:tcPr>
          <w:p w14:paraId="6836A03B" w14:textId="77777777" w:rsidR="00B05062" w:rsidRDefault="00B05062" w:rsidP="009379AE">
            <w:pPr>
              <w:spacing w:line="240" w:lineRule="auto"/>
              <w:jc w:val="left"/>
              <w:rPr>
                <w:rFonts w:cs="Times New Roman"/>
                <w:szCs w:val="24"/>
              </w:rPr>
            </w:pPr>
          </w:p>
        </w:tc>
        <w:tc>
          <w:tcPr>
            <w:tcW w:w="7371" w:type="dxa"/>
            <w:vAlign w:val="center"/>
          </w:tcPr>
          <w:p w14:paraId="12ADDE50" w14:textId="77777777" w:rsidR="00B05062" w:rsidRDefault="00B05062" w:rsidP="008554D0">
            <w:pPr>
              <w:spacing w:line="240" w:lineRule="auto"/>
            </w:pPr>
          </w:p>
        </w:tc>
        <w:tc>
          <w:tcPr>
            <w:tcW w:w="567" w:type="dxa"/>
            <w:vAlign w:val="center"/>
          </w:tcPr>
          <w:p w14:paraId="3336659A" w14:textId="77777777" w:rsidR="00B05062" w:rsidRDefault="00B05062" w:rsidP="009379AE">
            <w:pPr>
              <w:spacing w:line="240" w:lineRule="auto"/>
              <w:jc w:val="right"/>
              <w:rPr>
                <w:rFonts w:cs="Times New Roman"/>
                <w:szCs w:val="24"/>
              </w:rPr>
            </w:pPr>
          </w:p>
        </w:tc>
      </w:tr>
      <w:tr w:rsidR="00B75A21" w14:paraId="624DFE75" w14:textId="77777777" w:rsidTr="004B2B51">
        <w:tc>
          <w:tcPr>
            <w:tcW w:w="1242" w:type="dxa"/>
            <w:vAlign w:val="center"/>
          </w:tcPr>
          <w:p w14:paraId="01A18541" w14:textId="77777777" w:rsidR="00B75A21" w:rsidRDefault="00B75A21" w:rsidP="00393C9A">
            <w:pPr>
              <w:spacing w:line="240" w:lineRule="auto"/>
              <w:jc w:val="left"/>
              <w:rPr>
                <w:rFonts w:cs="Times New Roman"/>
                <w:szCs w:val="24"/>
              </w:rPr>
            </w:pPr>
            <w:r>
              <w:rPr>
                <w:rFonts w:cs="Times New Roman"/>
                <w:szCs w:val="24"/>
              </w:rPr>
              <w:t>Figura 1</w:t>
            </w:r>
            <w:r w:rsidR="00393C9A">
              <w:rPr>
                <w:rFonts w:cs="Times New Roman"/>
                <w:szCs w:val="24"/>
              </w:rPr>
              <w:t>4</w:t>
            </w:r>
          </w:p>
        </w:tc>
        <w:tc>
          <w:tcPr>
            <w:tcW w:w="7371" w:type="dxa"/>
            <w:vAlign w:val="center"/>
            <w:hideMark/>
          </w:tcPr>
          <w:p w14:paraId="2C81B50E" w14:textId="77777777" w:rsidR="00B75A21" w:rsidRDefault="003D5A11" w:rsidP="003D5A11">
            <w:pPr>
              <w:spacing w:line="240" w:lineRule="auto"/>
              <w:rPr>
                <w:rFonts w:cs="Times New Roman"/>
                <w:szCs w:val="24"/>
              </w:rPr>
            </w:pPr>
            <w:r>
              <w:rPr>
                <w:rFonts w:cs="Times New Roman"/>
                <w:szCs w:val="24"/>
              </w:rPr>
              <w:t xml:space="preserve">- </w:t>
            </w:r>
            <w:r w:rsidR="00B75A21">
              <w:rPr>
                <w:rFonts w:cs="Times New Roman"/>
                <w:szCs w:val="24"/>
              </w:rPr>
              <w:t xml:space="preserve">Diagrama de Sequência Global do </w:t>
            </w:r>
            <w:proofErr w:type="spellStart"/>
            <w:proofErr w:type="gramStart"/>
            <w:r w:rsidR="00B75A21">
              <w:rPr>
                <w:rFonts w:cs="Times New Roman"/>
                <w:szCs w:val="24"/>
              </w:rPr>
              <w:t>DashGen</w:t>
            </w:r>
            <w:proofErr w:type="spellEnd"/>
            <w:proofErr w:type="gramEnd"/>
            <w:r w:rsidR="00E82C71">
              <w:rPr>
                <w:rFonts w:cs="Times New Roman"/>
                <w:szCs w:val="24"/>
              </w:rPr>
              <w:t xml:space="preserve"> </w:t>
            </w:r>
            <w:r w:rsidR="00C439BE">
              <w:rPr>
                <w:rFonts w:cs="Times New Roman"/>
                <w:szCs w:val="24"/>
              </w:rPr>
              <w:t xml:space="preserve"> </w:t>
            </w:r>
            <w:r w:rsidR="00E82C71">
              <w:rPr>
                <w:rFonts w:cs="Times New Roman"/>
                <w:szCs w:val="24"/>
              </w:rPr>
              <w:t>......</w:t>
            </w:r>
            <w:r w:rsidR="00C439BE">
              <w:rPr>
                <w:rFonts w:cs="Times New Roman"/>
                <w:szCs w:val="24"/>
              </w:rPr>
              <w:t>.....</w:t>
            </w:r>
            <w:r w:rsidR="00E82C71">
              <w:rPr>
                <w:rFonts w:cs="Times New Roman"/>
                <w:szCs w:val="24"/>
              </w:rPr>
              <w:t>.....................</w:t>
            </w:r>
            <w:r w:rsidR="004B2B51">
              <w:rPr>
                <w:rFonts w:cs="Times New Roman"/>
                <w:szCs w:val="24"/>
              </w:rPr>
              <w:t>..</w:t>
            </w:r>
            <w:r w:rsidR="00E82C71">
              <w:rPr>
                <w:rFonts w:cs="Times New Roman"/>
                <w:szCs w:val="24"/>
              </w:rPr>
              <w:t>.......</w:t>
            </w:r>
          </w:p>
        </w:tc>
        <w:tc>
          <w:tcPr>
            <w:tcW w:w="567" w:type="dxa"/>
            <w:vAlign w:val="center"/>
            <w:hideMark/>
          </w:tcPr>
          <w:p w14:paraId="070B9489" w14:textId="77777777" w:rsidR="00B75A21" w:rsidRDefault="00A5612D" w:rsidP="009379AE">
            <w:pPr>
              <w:spacing w:line="240" w:lineRule="auto"/>
              <w:jc w:val="right"/>
              <w:rPr>
                <w:rFonts w:cs="Times New Roman"/>
                <w:szCs w:val="24"/>
              </w:rPr>
            </w:pPr>
            <w:r>
              <w:rPr>
                <w:rFonts w:cs="Times New Roman"/>
                <w:szCs w:val="24"/>
              </w:rPr>
              <w:t>50</w:t>
            </w:r>
          </w:p>
        </w:tc>
      </w:tr>
      <w:tr w:rsidR="00285219" w14:paraId="3657FFD0" w14:textId="77777777" w:rsidTr="004B2B51">
        <w:tc>
          <w:tcPr>
            <w:tcW w:w="1242" w:type="dxa"/>
            <w:vAlign w:val="center"/>
          </w:tcPr>
          <w:p w14:paraId="6527B6EA" w14:textId="77777777" w:rsidR="00285219" w:rsidRDefault="00285219" w:rsidP="009379AE">
            <w:pPr>
              <w:spacing w:line="240" w:lineRule="auto"/>
              <w:jc w:val="left"/>
              <w:rPr>
                <w:rFonts w:cs="Times New Roman"/>
                <w:szCs w:val="24"/>
              </w:rPr>
            </w:pPr>
          </w:p>
        </w:tc>
        <w:tc>
          <w:tcPr>
            <w:tcW w:w="7371" w:type="dxa"/>
            <w:vAlign w:val="center"/>
          </w:tcPr>
          <w:p w14:paraId="3FA12073" w14:textId="77777777" w:rsidR="00285219" w:rsidRDefault="00285219" w:rsidP="008554D0">
            <w:pPr>
              <w:spacing w:line="240" w:lineRule="auto"/>
              <w:rPr>
                <w:rFonts w:cs="Times New Roman"/>
                <w:szCs w:val="24"/>
              </w:rPr>
            </w:pPr>
          </w:p>
        </w:tc>
        <w:tc>
          <w:tcPr>
            <w:tcW w:w="567" w:type="dxa"/>
            <w:vAlign w:val="center"/>
          </w:tcPr>
          <w:p w14:paraId="2366B5C5" w14:textId="77777777" w:rsidR="00285219" w:rsidRDefault="00285219" w:rsidP="009379AE">
            <w:pPr>
              <w:spacing w:line="240" w:lineRule="auto"/>
              <w:jc w:val="right"/>
              <w:rPr>
                <w:rFonts w:cs="Times New Roman"/>
                <w:szCs w:val="24"/>
              </w:rPr>
            </w:pPr>
          </w:p>
        </w:tc>
      </w:tr>
      <w:tr w:rsidR="00B75A21" w14:paraId="3102A618" w14:textId="77777777" w:rsidTr="004B2B51">
        <w:tc>
          <w:tcPr>
            <w:tcW w:w="1242" w:type="dxa"/>
            <w:vAlign w:val="center"/>
          </w:tcPr>
          <w:p w14:paraId="68FD9FB5" w14:textId="77777777" w:rsidR="00B75A21" w:rsidRDefault="00B75A21" w:rsidP="009379AE">
            <w:pPr>
              <w:spacing w:line="240" w:lineRule="auto"/>
              <w:jc w:val="left"/>
              <w:rPr>
                <w:rFonts w:cs="Times New Roman"/>
                <w:szCs w:val="24"/>
              </w:rPr>
            </w:pPr>
            <w:r>
              <w:rPr>
                <w:rFonts w:cs="Times New Roman"/>
                <w:szCs w:val="24"/>
              </w:rPr>
              <w:t>Figura 15</w:t>
            </w:r>
          </w:p>
        </w:tc>
        <w:tc>
          <w:tcPr>
            <w:tcW w:w="7371" w:type="dxa"/>
            <w:vAlign w:val="center"/>
            <w:hideMark/>
          </w:tcPr>
          <w:p w14:paraId="64E4D817" w14:textId="77777777" w:rsidR="00B75A21" w:rsidRDefault="003D5A11" w:rsidP="005C6E5F">
            <w:pPr>
              <w:spacing w:line="240" w:lineRule="auto"/>
              <w:jc w:val="left"/>
              <w:rPr>
                <w:rFonts w:cs="Times New Roman"/>
                <w:szCs w:val="24"/>
              </w:rPr>
            </w:pPr>
            <w:r>
              <w:rPr>
                <w:rFonts w:cs="Times New Roman"/>
                <w:szCs w:val="24"/>
              </w:rPr>
              <w:t xml:space="preserve">- </w:t>
            </w:r>
            <w:r w:rsidR="00B75A21">
              <w:rPr>
                <w:rFonts w:cs="Times New Roman"/>
                <w:szCs w:val="24"/>
              </w:rPr>
              <w:t>Diagrama de</w:t>
            </w:r>
            <w:proofErr w:type="gramStart"/>
            <w:r w:rsidR="005C6E5F">
              <w:rPr>
                <w:rFonts w:cs="Times New Roman"/>
                <w:szCs w:val="24"/>
              </w:rPr>
              <w:t xml:space="preserve"> </w:t>
            </w:r>
            <w:r w:rsidR="00B75A21">
              <w:rPr>
                <w:rFonts w:cs="Times New Roman"/>
                <w:szCs w:val="24"/>
              </w:rPr>
              <w:t xml:space="preserve"> </w:t>
            </w:r>
            <w:proofErr w:type="gramEnd"/>
            <w:r w:rsidR="00B75A21">
              <w:rPr>
                <w:rFonts w:cs="Times New Roman"/>
                <w:szCs w:val="24"/>
              </w:rPr>
              <w:t xml:space="preserve">sequencia </w:t>
            </w:r>
            <w:r w:rsidR="005C6E5F">
              <w:rPr>
                <w:rFonts w:cs="Times New Roman"/>
                <w:szCs w:val="24"/>
              </w:rPr>
              <w:t xml:space="preserve"> </w:t>
            </w:r>
            <w:r w:rsidR="005D2B05">
              <w:rPr>
                <w:rFonts w:cs="Times New Roman"/>
                <w:szCs w:val="24"/>
              </w:rPr>
              <w:t xml:space="preserve">de </w:t>
            </w:r>
            <w:r w:rsidR="005C6E5F">
              <w:rPr>
                <w:rFonts w:cs="Times New Roman"/>
                <w:szCs w:val="24"/>
              </w:rPr>
              <w:t xml:space="preserve"> </w:t>
            </w:r>
            <w:r w:rsidR="005D2B05">
              <w:rPr>
                <w:rFonts w:cs="Times New Roman"/>
                <w:szCs w:val="24"/>
              </w:rPr>
              <w:t>interações</w:t>
            </w:r>
            <w:r w:rsidR="005C6E5F">
              <w:rPr>
                <w:rFonts w:cs="Times New Roman"/>
                <w:szCs w:val="24"/>
              </w:rPr>
              <w:t xml:space="preserve"> </w:t>
            </w:r>
            <w:r w:rsidR="005D2B05">
              <w:rPr>
                <w:rFonts w:cs="Times New Roman"/>
                <w:szCs w:val="24"/>
              </w:rPr>
              <w:t xml:space="preserve"> entre </w:t>
            </w:r>
            <w:r w:rsidR="005C6E5F">
              <w:rPr>
                <w:rFonts w:cs="Times New Roman"/>
                <w:szCs w:val="24"/>
              </w:rPr>
              <w:t xml:space="preserve"> </w:t>
            </w:r>
            <w:r w:rsidR="005D2B05">
              <w:rPr>
                <w:rFonts w:cs="Times New Roman"/>
                <w:szCs w:val="24"/>
              </w:rPr>
              <w:t xml:space="preserve">o </w:t>
            </w:r>
            <w:r w:rsidR="005C6E5F">
              <w:rPr>
                <w:rFonts w:cs="Times New Roman"/>
                <w:szCs w:val="24"/>
              </w:rPr>
              <w:t xml:space="preserve"> </w:t>
            </w:r>
            <w:proofErr w:type="spellStart"/>
            <w:r w:rsidR="005C6E5F">
              <w:rPr>
                <w:rFonts w:cs="Times New Roman"/>
                <w:szCs w:val="24"/>
              </w:rPr>
              <w:t>Controller</w:t>
            </w:r>
            <w:proofErr w:type="spellEnd"/>
            <w:r w:rsidR="005C6E5F">
              <w:rPr>
                <w:rFonts w:cs="Times New Roman"/>
                <w:szCs w:val="24"/>
              </w:rPr>
              <w:t xml:space="preserve"> </w:t>
            </w:r>
            <w:r w:rsidR="005D2B05">
              <w:rPr>
                <w:rFonts w:cs="Times New Roman"/>
                <w:szCs w:val="24"/>
              </w:rPr>
              <w:t xml:space="preserve"> e</w:t>
            </w:r>
            <w:r w:rsidR="005C6E5F">
              <w:rPr>
                <w:rFonts w:cs="Times New Roman"/>
                <w:szCs w:val="24"/>
              </w:rPr>
              <w:t xml:space="preserve"> </w:t>
            </w:r>
            <w:r w:rsidR="005D2B05">
              <w:rPr>
                <w:rFonts w:cs="Times New Roman"/>
                <w:szCs w:val="24"/>
              </w:rPr>
              <w:t>a</w:t>
            </w:r>
            <w:r w:rsidR="005C6E5F">
              <w:rPr>
                <w:rFonts w:cs="Times New Roman"/>
                <w:szCs w:val="24"/>
              </w:rPr>
              <w:t xml:space="preserve"> </w:t>
            </w:r>
            <w:r w:rsidR="005D2B05">
              <w:rPr>
                <w:rFonts w:cs="Times New Roman"/>
                <w:szCs w:val="24"/>
              </w:rPr>
              <w:t>classe</w:t>
            </w:r>
          </w:p>
        </w:tc>
        <w:tc>
          <w:tcPr>
            <w:tcW w:w="567" w:type="dxa"/>
            <w:vAlign w:val="center"/>
            <w:hideMark/>
          </w:tcPr>
          <w:p w14:paraId="3A42D56E" w14:textId="77777777" w:rsidR="00B75A21" w:rsidRDefault="00B75A21" w:rsidP="00A14DEE">
            <w:pPr>
              <w:spacing w:line="240" w:lineRule="auto"/>
              <w:jc w:val="right"/>
              <w:rPr>
                <w:rFonts w:cs="Times New Roman"/>
                <w:szCs w:val="24"/>
              </w:rPr>
            </w:pPr>
          </w:p>
        </w:tc>
      </w:tr>
      <w:tr w:rsidR="00285219" w14:paraId="6D1C6BC6" w14:textId="77777777" w:rsidTr="004B2B51">
        <w:tc>
          <w:tcPr>
            <w:tcW w:w="1242" w:type="dxa"/>
            <w:vAlign w:val="center"/>
          </w:tcPr>
          <w:p w14:paraId="4DAAA4FC" w14:textId="77777777" w:rsidR="00285219" w:rsidRDefault="00285219" w:rsidP="009379AE">
            <w:pPr>
              <w:spacing w:line="240" w:lineRule="auto"/>
              <w:jc w:val="left"/>
              <w:rPr>
                <w:rFonts w:cs="Times New Roman"/>
                <w:szCs w:val="24"/>
              </w:rPr>
            </w:pPr>
          </w:p>
        </w:tc>
        <w:tc>
          <w:tcPr>
            <w:tcW w:w="7371" w:type="dxa"/>
            <w:vAlign w:val="center"/>
          </w:tcPr>
          <w:p w14:paraId="26882F37" w14:textId="77777777" w:rsidR="00285219" w:rsidRDefault="005D2B05" w:rsidP="008554D0">
            <w:pPr>
              <w:spacing w:line="240" w:lineRule="auto"/>
              <w:rPr>
                <w:rFonts w:cs="Times New Roman"/>
                <w:szCs w:val="24"/>
              </w:rPr>
            </w:pPr>
            <w:proofErr w:type="gramStart"/>
            <w:r>
              <w:rPr>
                <w:rFonts w:cs="Times New Roman"/>
                <w:szCs w:val="24"/>
              </w:rPr>
              <w:t>Gerador</w:t>
            </w:r>
            <w:r w:rsidR="00614539">
              <w:rPr>
                <w:rFonts w:cs="Times New Roman"/>
                <w:szCs w:val="24"/>
              </w:rPr>
              <w:t xml:space="preserve"> ...</w:t>
            </w:r>
            <w:proofErr w:type="gramEnd"/>
            <w:r w:rsidR="00614539">
              <w:rPr>
                <w:rFonts w:cs="Times New Roman"/>
                <w:szCs w:val="24"/>
              </w:rPr>
              <w:t>...................................................................................................</w:t>
            </w:r>
          </w:p>
        </w:tc>
        <w:tc>
          <w:tcPr>
            <w:tcW w:w="567" w:type="dxa"/>
            <w:vAlign w:val="center"/>
          </w:tcPr>
          <w:p w14:paraId="51881863" w14:textId="77777777" w:rsidR="00285219" w:rsidRDefault="00614539" w:rsidP="009379AE">
            <w:pPr>
              <w:spacing w:line="240" w:lineRule="auto"/>
              <w:jc w:val="right"/>
              <w:rPr>
                <w:rFonts w:cs="Times New Roman"/>
                <w:szCs w:val="24"/>
              </w:rPr>
            </w:pPr>
            <w:r>
              <w:rPr>
                <w:rFonts w:cs="Times New Roman"/>
                <w:szCs w:val="24"/>
              </w:rPr>
              <w:t>51</w:t>
            </w:r>
          </w:p>
        </w:tc>
      </w:tr>
      <w:tr w:rsidR="00614539" w14:paraId="209ED033" w14:textId="77777777" w:rsidTr="004B2B51">
        <w:tc>
          <w:tcPr>
            <w:tcW w:w="1242" w:type="dxa"/>
            <w:vAlign w:val="center"/>
          </w:tcPr>
          <w:p w14:paraId="765F74A7" w14:textId="77777777" w:rsidR="00614539" w:rsidRDefault="00614539" w:rsidP="009379AE">
            <w:pPr>
              <w:spacing w:line="240" w:lineRule="auto"/>
              <w:jc w:val="left"/>
              <w:rPr>
                <w:rFonts w:cs="Times New Roman"/>
                <w:szCs w:val="24"/>
              </w:rPr>
            </w:pPr>
          </w:p>
        </w:tc>
        <w:tc>
          <w:tcPr>
            <w:tcW w:w="7371" w:type="dxa"/>
            <w:vAlign w:val="center"/>
          </w:tcPr>
          <w:p w14:paraId="470B0FE5" w14:textId="77777777" w:rsidR="00614539" w:rsidRDefault="00614539" w:rsidP="008554D0">
            <w:pPr>
              <w:spacing w:line="240" w:lineRule="auto"/>
              <w:rPr>
                <w:rFonts w:cs="Times New Roman"/>
                <w:szCs w:val="24"/>
              </w:rPr>
            </w:pPr>
          </w:p>
        </w:tc>
        <w:tc>
          <w:tcPr>
            <w:tcW w:w="567" w:type="dxa"/>
            <w:vAlign w:val="center"/>
          </w:tcPr>
          <w:p w14:paraId="0E6DAD52" w14:textId="77777777" w:rsidR="00614539" w:rsidRDefault="00614539" w:rsidP="009379AE">
            <w:pPr>
              <w:spacing w:line="240" w:lineRule="auto"/>
              <w:jc w:val="right"/>
              <w:rPr>
                <w:rFonts w:cs="Times New Roman"/>
                <w:szCs w:val="24"/>
              </w:rPr>
            </w:pPr>
          </w:p>
        </w:tc>
      </w:tr>
      <w:tr w:rsidR="00B75A21" w14:paraId="5BD27353" w14:textId="77777777" w:rsidTr="004B2B51">
        <w:trPr>
          <w:trHeight w:val="342"/>
        </w:trPr>
        <w:tc>
          <w:tcPr>
            <w:tcW w:w="1242" w:type="dxa"/>
            <w:vAlign w:val="center"/>
          </w:tcPr>
          <w:p w14:paraId="07A5EADB" w14:textId="77777777" w:rsidR="00B75A21" w:rsidRDefault="00B75A21" w:rsidP="009379AE">
            <w:pPr>
              <w:spacing w:line="240" w:lineRule="auto"/>
              <w:jc w:val="left"/>
              <w:rPr>
                <w:rFonts w:cs="Times New Roman"/>
                <w:szCs w:val="24"/>
              </w:rPr>
            </w:pPr>
            <w:r>
              <w:rPr>
                <w:rFonts w:cs="Times New Roman"/>
                <w:szCs w:val="24"/>
              </w:rPr>
              <w:t>Figura 16</w:t>
            </w:r>
          </w:p>
        </w:tc>
        <w:tc>
          <w:tcPr>
            <w:tcW w:w="7371" w:type="dxa"/>
            <w:vAlign w:val="center"/>
            <w:hideMark/>
          </w:tcPr>
          <w:p w14:paraId="032F7B20" w14:textId="77777777" w:rsidR="00B75A21" w:rsidRDefault="0068468F" w:rsidP="008554D0">
            <w:pPr>
              <w:spacing w:line="240" w:lineRule="auto"/>
              <w:rPr>
                <w:rFonts w:cs="Times New Roman"/>
                <w:szCs w:val="24"/>
              </w:rPr>
            </w:pPr>
            <w:r>
              <w:rPr>
                <w:rFonts w:cs="Times New Roman"/>
                <w:szCs w:val="24"/>
              </w:rPr>
              <w:t xml:space="preserve">- </w:t>
            </w:r>
            <w:r w:rsidR="00B75A21">
              <w:rPr>
                <w:rFonts w:cs="Times New Roman"/>
                <w:szCs w:val="24"/>
              </w:rPr>
              <w:t xml:space="preserve">Tela do </w:t>
            </w:r>
            <w:proofErr w:type="spellStart"/>
            <w:proofErr w:type="gramStart"/>
            <w:r w:rsidR="00B75A21">
              <w:rPr>
                <w:rFonts w:cs="Times New Roman"/>
                <w:szCs w:val="24"/>
              </w:rPr>
              <w:t>DashGen</w:t>
            </w:r>
            <w:proofErr w:type="spellEnd"/>
            <w:proofErr w:type="gramEnd"/>
            <w:r w:rsidR="00B75A21">
              <w:rPr>
                <w:rFonts w:cs="Times New Roman"/>
                <w:szCs w:val="24"/>
              </w:rPr>
              <w:t xml:space="preserve"> em sua versão definitiva</w:t>
            </w:r>
            <w:r w:rsidR="00E82C71">
              <w:rPr>
                <w:rFonts w:cs="Times New Roman"/>
                <w:szCs w:val="24"/>
              </w:rPr>
              <w:t xml:space="preserve"> </w:t>
            </w:r>
            <w:r w:rsidR="00C439BE">
              <w:rPr>
                <w:rFonts w:cs="Times New Roman"/>
                <w:szCs w:val="24"/>
              </w:rPr>
              <w:t xml:space="preserve"> </w:t>
            </w:r>
            <w:r>
              <w:rPr>
                <w:rFonts w:cs="Times New Roman"/>
                <w:szCs w:val="24"/>
              </w:rPr>
              <w:t>.........</w:t>
            </w:r>
            <w:r w:rsidR="00C439BE">
              <w:rPr>
                <w:rFonts w:cs="Times New Roman"/>
                <w:szCs w:val="24"/>
              </w:rPr>
              <w:t>.....</w:t>
            </w:r>
            <w:r w:rsidR="00E82C71">
              <w:rPr>
                <w:rFonts w:cs="Times New Roman"/>
                <w:szCs w:val="24"/>
              </w:rPr>
              <w:t>..............</w:t>
            </w:r>
            <w:r w:rsidR="004B2B51">
              <w:rPr>
                <w:rFonts w:cs="Times New Roman"/>
                <w:szCs w:val="24"/>
              </w:rPr>
              <w:t>...</w:t>
            </w:r>
            <w:r w:rsidR="00E82C71">
              <w:rPr>
                <w:rFonts w:cs="Times New Roman"/>
                <w:szCs w:val="24"/>
              </w:rPr>
              <w:t>.............</w:t>
            </w:r>
          </w:p>
        </w:tc>
        <w:tc>
          <w:tcPr>
            <w:tcW w:w="567" w:type="dxa"/>
            <w:vAlign w:val="center"/>
            <w:hideMark/>
          </w:tcPr>
          <w:p w14:paraId="4F932A81" w14:textId="77777777" w:rsidR="00B75A21" w:rsidRDefault="00A5612D" w:rsidP="00A107DE">
            <w:pPr>
              <w:spacing w:line="240" w:lineRule="auto"/>
              <w:jc w:val="right"/>
              <w:rPr>
                <w:rFonts w:cs="Times New Roman"/>
                <w:szCs w:val="24"/>
              </w:rPr>
            </w:pPr>
            <w:r>
              <w:rPr>
                <w:rFonts w:cs="Times New Roman"/>
                <w:szCs w:val="24"/>
              </w:rPr>
              <w:t>52</w:t>
            </w:r>
          </w:p>
        </w:tc>
      </w:tr>
      <w:tr w:rsidR="00285219" w:rsidRPr="0068468F" w14:paraId="6F7C5DF6" w14:textId="77777777" w:rsidTr="00554EB3">
        <w:trPr>
          <w:trHeight w:val="248"/>
        </w:trPr>
        <w:tc>
          <w:tcPr>
            <w:tcW w:w="1242" w:type="dxa"/>
            <w:vAlign w:val="center"/>
          </w:tcPr>
          <w:p w14:paraId="339F2D8A" w14:textId="77777777" w:rsidR="00285219" w:rsidRDefault="00285219" w:rsidP="009379AE">
            <w:pPr>
              <w:spacing w:line="240" w:lineRule="auto"/>
              <w:jc w:val="left"/>
              <w:rPr>
                <w:rFonts w:cs="Times New Roman"/>
                <w:szCs w:val="24"/>
              </w:rPr>
            </w:pPr>
          </w:p>
        </w:tc>
        <w:tc>
          <w:tcPr>
            <w:tcW w:w="7371" w:type="dxa"/>
            <w:vAlign w:val="center"/>
          </w:tcPr>
          <w:p w14:paraId="7CA2E0AB" w14:textId="77777777" w:rsidR="00285219" w:rsidRDefault="00285219" w:rsidP="0068468F">
            <w:pPr>
              <w:spacing w:line="240" w:lineRule="auto"/>
              <w:jc w:val="left"/>
              <w:rPr>
                <w:rFonts w:cs="Times New Roman"/>
                <w:szCs w:val="24"/>
              </w:rPr>
            </w:pPr>
          </w:p>
        </w:tc>
        <w:tc>
          <w:tcPr>
            <w:tcW w:w="567" w:type="dxa"/>
            <w:vAlign w:val="center"/>
          </w:tcPr>
          <w:p w14:paraId="0F9202A6" w14:textId="77777777" w:rsidR="00285219" w:rsidRDefault="00285219" w:rsidP="0068468F">
            <w:pPr>
              <w:spacing w:line="240" w:lineRule="auto"/>
              <w:jc w:val="left"/>
              <w:rPr>
                <w:rFonts w:cs="Times New Roman"/>
                <w:szCs w:val="24"/>
              </w:rPr>
            </w:pPr>
          </w:p>
        </w:tc>
      </w:tr>
      <w:tr w:rsidR="00B75A21" w14:paraId="795DD276" w14:textId="77777777" w:rsidTr="004B2B51">
        <w:tc>
          <w:tcPr>
            <w:tcW w:w="1242" w:type="dxa"/>
            <w:vAlign w:val="center"/>
          </w:tcPr>
          <w:p w14:paraId="112DA766" w14:textId="77777777" w:rsidR="00B75A21" w:rsidRDefault="00B75A21" w:rsidP="009379AE">
            <w:pPr>
              <w:spacing w:line="240" w:lineRule="auto"/>
              <w:jc w:val="left"/>
              <w:rPr>
                <w:rFonts w:cs="Times New Roman"/>
                <w:szCs w:val="24"/>
              </w:rPr>
            </w:pPr>
            <w:r>
              <w:rPr>
                <w:rFonts w:cs="Times New Roman"/>
                <w:szCs w:val="24"/>
              </w:rPr>
              <w:t>Figura 17</w:t>
            </w:r>
          </w:p>
        </w:tc>
        <w:tc>
          <w:tcPr>
            <w:tcW w:w="7371" w:type="dxa"/>
            <w:vAlign w:val="center"/>
            <w:hideMark/>
          </w:tcPr>
          <w:p w14:paraId="1F7B9F71" w14:textId="77777777" w:rsidR="00B75A21" w:rsidRDefault="003D5A11" w:rsidP="008554D0">
            <w:pPr>
              <w:spacing w:line="240" w:lineRule="auto"/>
              <w:rPr>
                <w:rFonts w:cs="Times New Roman"/>
                <w:szCs w:val="24"/>
              </w:rPr>
            </w:pPr>
            <w:r>
              <w:t xml:space="preserve">- </w:t>
            </w:r>
            <w:r w:rsidR="00404DAE" w:rsidRPr="00667087">
              <w:t xml:space="preserve">Código fonte dos métodos </w:t>
            </w:r>
            <w:proofErr w:type="spellStart"/>
            <w:proofErr w:type="gramStart"/>
            <w:r w:rsidR="00404DAE" w:rsidRPr="00667087">
              <w:t>SelectCSV</w:t>
            </w:r>
            <w:proofErr w:type="spellEnd"/>
            <w:proofErr w:type="gramEnd"/>
            <w:r w:rsidR="00404DAE" w:rsidRPr="00667087">
              <w:t xml:space="preserve">() e </w:t>
            </w:r>
            <w:proofErr w:type="spellStart"/>
            <w:r w:rsidR="00404DAE" w:rsidRPr="00667087">
              <w:t>SelectDestFolder</w:t>
            </w:r>
            <w:proofErr w:type="spellEnd"/>
            <w:r w:rsidR="00404DAE" w:rsidRPr="00667087">
              <w:t>()</w:t>
            </w:r>
            <w:r w:rsidR="00E82C71">
              <w:t xml:space="preserve"> </w:t>
            </w:r>
            <w:r w:rsidR="00C439BE">
              <w:t xml:space="preserve"> </w:t>
            </w:r>
            <w:r w:rsidR="00E82C71">
              <w:t>....</w:t>
            </w:r>
            <w:r w:rsidR="00C439BE">
              <w:t>.</w:t>
            </w:r>
            <w:r w:rsidR="004B2B51">
              <w:t>...</w:t>
            </w:r>
            <w:r w:rsidR="00C439BE">
              <w:t>......</w:t>
            </w:r>
            <w:r w:rsidR="00E82C71">
              <w:t>..</w:t>
            </w:r>
          </w:p>
        </w:tc>
        <w:tc>
          <w:tcPr>
            <w:tcW w:w="567" w:type="dxa"/>
            <w:vAlign w:val="center"/>
            <w:hideMark/>
          </w:tcPr>
          <w:p w14:paraId="64A06C0B" w14:textId="77777777" w:rsidR="00B75A21" w:rsidRDefault="00C501A5" w:rsidP="00A5612D">
            <w:pPr>
              <w:spacing w:line="240" w:lineRule="auto"/>
              <w:jc w:val="right"/>
              <w:rPr>
                <w:rFonts w:cs="Times New Roman"/>
                <w:szCs w:val="24"/>
              </w:rPr>
            </w:pPr>
            <w:r>
              <w:rPr>
                <w:rFonts w:cs="Times New Roman"/>
                <w:szCs w:val="24"/>
              </w:rPr>
              <w:t>5</w:t>
            </w:r>
            <w:r w:rsidR="00A5612D">
              <w:rPr>
                <w:rFonts w:cs="Times New Roman"/>
                <w:szCs w:val="24"/>
              </w:rPr>
              <w:t>3</w:t>
            </w:r>
          </w:p>
        </w:tc>
      </w:tr>
      <w:tr w:rsidR="00285219" w14:paraId="33EBD3D9" w14:textId="77777777" w:rsidTr="004B2B51">
        <w:tc>
          <w:tcPr>
            <w:tcW w:w="1242" w:type="dxa"/>
            <w:vAlign w:val="center"/>
          </w:tcPr>
          <w:p w14:paraId="1F5FEB5C" w14:textId="77777777" w:rsidR="00285219" w:rsidRDefault="00285219" w:rsidP="009379AE">
            <w:pPr>
              <w:spacing w:line="240" w:lineRule="auto"/>
              <w:jc w:val="left"/>
              <w:rPr>
                <w:rFonts w:cs="Times New Roman"/>
                <w:szCs w:val="24"/>
              </w:rPr>
            </w:pPr>
          </w:p>
        </w:tc>
        <w:tc>
          <w:tcPr>
            <w:tcW w:w="7371" w:type="dxa"/>
            <w:vAlign w:val="center"/>
          </w:tcPr>
          <w:p w14:paraId="3DD4F0E1" w14:textId="77777777" w:rsidR="00285219" w:rsidRPr="00667087" w:rsidRDefault="00285219" w:rsidP="008554D0">
            <w:pPr>
              <w:spacing w:line="240" w:lineRule="auto"/>
            </w:pPr>
          </w:p>
        </w:tc>
        <w:tc>
          <w:tcPr>
            <w:tcW w:w="567" w:type="dxa"/>
            <w:vAlign w:val="center"/>
          </w:tcPr>
          <w:p w14:paraId="2D29B404" w14:textId="77777777" w:rsidR="00285219" w:rsidRDefault="00285219" w:rsidP="009379AE">
            <w:pPr>
              <w:spacing w:line="240" w:lineRule="auto"/>
              <w:jc w:val="right"/>
              <w:rPr>
                <w:rFonts w:cs="Times New Roman"/>
                <w:szCs w:val="24"/>
              </w:rPr>
            </w:pPr>
          </w:p>
        </w:tc>
      </w:tr>
      <w:tr w:rsidR="00502CC7" w14:paraId="4D7A6CE6" w14:textId="77777777" w:rsidTr="004B2B51">
        <w:tc>
          <w:tcPr>
            <w:tcW w:w="1242" w:type="dxa"/>
            <w:vAlign w:val="center"/>
          </w:tcPr>
          <w:p w14:paraId="792AEFDD" w14:textId="77777777" w:rsidR="00502CC7" w:rsidRDefault="00502CC7" w:rsidP="009379AE">
            <w:pPr>
              <w:spacing w:line="240" w:lineRule="auto"/>
              <w:jc w:val="left"/>
              <w:rPr>
                <w:rFonts w:cs="Times New Roman"/>
                <w:szCs w:val="24"/>
              </w:rPr>
            </w:pPr>
            <w:r>
              <w:rPr>
                <w:rFonts w:cs="Times New Roman"/>
                <w:szCs w:val="24"/>
              </w:rPr>
              <w:t>Figura 18</w:t>
            </w:r>
          </w:p>
        </w:tc>
        <w:tc>
          <w:tcPr>
            <w:tcW w:w="7371" w:type="dxa"/>
            <w:vAlign w:val="center"/>
          </w:tcPr>
          <w:p w14:paraId="7F40EEC9" w14:textId="77777777" w:rsidR="00502CC7" w:rsidRDefault="003D5A11" w:rsidP="008554D0">
            <w:pPr>
              <w:spacing w:line="240" w:lineRule="auto"/>
              <w:rPr>
                <w:rFonts w:cs="Times New Roman"/>
                <w:szCs w:val="24"/>
              </w:rPr>
            </w:pPr>
            <w:r>
              <w:t xml:space="preserve">- </w:t>
            </w:r>
            <w:r w:rsidR="00251A43" w:rsidRPr="00527285">
              <w:t>Reprodução da tela de seleção do arquivo CSV</w:t>
            </w:r>
            <w:proofErr w:type="gramStart"/>
            <w:r w:rsidR="00E82C71">
              <w:t xml:space="preserve"> </w:t>
            </w:r>
            <w:r w:rsidR="00C439BE">
              <w:t xml:space="preserve"> </w:t>
            </w:r>
            <w:r>
              <w:t>...</w:t>
            </w:r>
            <w:proofErr w:type="gramEnd"/>
            <w:r>
              <w:t>.</w:t>
            </w:r>
            <w:r w:rsidR="00E82C71">
              <w:t>..</w:t>
            </w:r>
            <w:r w:rsidR="00C439BE">
              <w:t>.......</w:t>
            </w:r>
            <w:r w:rsidR="00E82C71">
              <w:t>........</w:t>
            </w:r>
            <w:r w:rsidR="004B2B51">
              <w:t>...</w:t>
            </w:r>
            <w:r w:rsidR="00E82C71">
              <w:t>............</w:t>
            </w:r>
          </w:p>
        </w:tc>
        <w:tc>
          <w:tcPr>
            <w:tcW w:w="567" w:type="dxa"/>
            <w:vAlign w:val="center"/>
          </w:tcPr>
          <w:p w14:paraId="79159ECF" w14:textId="77777777" w:rsidR="00502CC7" w:rsidRDefault="00C501A5" w:rsidP="00A5612D">
            <w:pPr>
              <w:spacing w:line="240" w:lineRule="auto"/>
              <w:jc w:val="right"/>
              <w:rPr>
                <w:rFonts w:cs="Times New Roman"/>
                <w:szCs w:val="24"/>
              </w:rPr>
            </w:pPr>
            <w:r>
              <w:rPr>
                <w:rFonts w:cs="Times New Roman"/>
                <w:szCs w:val="24"/>
              </w:rPr>
              <w:t>5</w:t>
            </w:r>
            <w:r w:rsidR="00A5612D">
              <w:rPr>
                <w:rFonts w:cs="Times New Roman"/>
                <w:szCs w:val="24"/>
              </w:rPr>
              <w:t>3</w:t>
            </w:r>
          </w:p>
        </w:tc>
      </w:tr>
      <w:tr w:rsidR="00285219" w14:paraId="72BF521C" w14:textId="77777777" w:rsidTr="004B2B51">
        <w:tc>
          <w:tcPr>
            <w:tcW w:w="1242" w:type="dxa"/>
            <w:vAlign w:val="center"/>
          </w:tcPr>
          <w:p w14:paraId="6CB09D93" w14:textId="77777777" w:rsidR="00285219" w:rsidRDefault="00285219" w:rsidP="009379AE">
            <w:pPr>
              <w:spacing w:line="240" w:lineRule="auto"/>
              <w:jc w:val="left"/>
              <w:rPr>
                <w:rFonts w:cs="Times New Roman"/>
                <w:szCs w:val="24"/>
              </w:rPr>
            </w:pPr>
          </w:p>
        </w:tc>
        <w:tc>
          <w:tcPr>
            <w:tcW w:w="7371" w:type="dxa"/>
            <w:vAlign w:val="center"/>
          </w:tcPr>
          <w:p w14:paraId="4E9A116E" w14:textId="77777777" w:rsidR="00285219" w:rsidRPr="00527285" w:rsidRDefault="00285219" w:rsidP="008554D0">
            <w:pPr>
              <w:spacing w:line="240" w:lineRule="auto"/>
            </w:pPr>
          </w:p>
        </w:tc>
        <w:tc>
          <w:tcPr>
            <w:tcW w:w="567" w:type="dxa"/>
            <w:vAlign w:val="center"/>
          </w:tcPr>
          <w:p w14:paraId="079B7AB6" w14:textId="77777777" w:rsidR="00285219" w:rsidRDefault="00285219" w:rsidP="009379AE">
            <w:pPr>
              <w:spacing w:line="240" w:lineRule="auto"/>
              <w:jc w:val="right"/>
              <w:rPr>
                <w:rFonts w:cs="Times New Roman"/>
                <w:szCs w:val="24"/>
              </w:rPr>
            </w:pPr>
          </w:p>
        </w:tc>
      </w:tr>
      <w:tr w:rsidR="00502CC7" w14:paraId="73DAC8C8" w14:textId="77777777" w:rsidTr="004B2B51">
        <w:tc>
          <w:tcPr>
            <w:tcW w:w="1242" w:type="dxa"/>
            <w:vAlign w:val="center"/>
          </w:tcPr>
          <w:p w14:paraId="30BDECA4" w14:textId="77777777" w:rsidR="00502CC7" w:rsidRDefault="00502CC7" w:rsidP="009379AE">
            <w:pPr>
              <w:spacing w:line="240" w:lineRule="auto"/>
              <w:jc w:val="left"/>
              <w:rPr>
                <w:rFonts w:cs="Times New Roman"/>
                <w:szCs w:val="24"/>
              </w:rPr>
            </w:pPr>
            <w:r>
              <w:rPr>
                <w:rFonts w:cs="Times New Roman"/>
                <w:szCs w:val="24"/>
              </w:rPr>
              <w:t>Figura 19</w:t>
            </w:r>
          </w:p>
        </w:tc>
        <w:tc>
          <w:tcPr>
            <w:tcW w:w="7371" w:type="dxa"/>
            <w:vAlign w:val="center"/>
            <w:hideMark/>
          </w:tcPr>
          <w:p w14:paraId="012C1BC9" w14:textId="77777777" w:rsidR="00502CC7" w:rsidRDefault="003D5A11" w:rsidP="008554D0">
            <w:pPr>
              <w:spacing w:line="240" w:lineRule="auto"/>
              <w:rPr>
                <w:rFonts w:cs="Times New Roman"/>
                <w:szCs w:val="24"/>
              </w:rPr>
            </w:pPr>
            <w:r>
              <w:rPr>
                <w:rFonts w:cs="Times New Roman"/>
                <w:szCs w:val="24"/>
              </w:rPr>
              <w:t xml:space="preserve">- </w:t>
            </w:r>
            <w:r w:rsidR="00502CC7">
              <w:rPr>
                <w:rFonts w:cs="Times New Roman"/>
                <w:szCs w:val="24"/>
              </w:rPr>
              <w:t>Reprodução da janela de seleção de diretório de destino</w:t>
            </w:r>
            <w:proofErr w:type="gramStart"/>
            <w:r w:rsidR="00E82C71">
              <w:rPr>
                <w:rFonts w:cs="Times New Roman"/>
                <w:szCs w:val="24"/>
              </w:rPr>
              <w:t xml:space="preserve"> </w:t>
            </w:r>
            <w:r w:rsidR="00C439BE">
              <w:rPr>
                <w:rFonts w:cs="Times New Roman"/>
                <w:szCs w:val="24"/>
              </w:rPr>
              <w:t xml:space="preserve"> </w:t>
            </w:r>
            <w:r>
              <w:rPr>
                <w:rFonts w:cs="Times New Roman"/>
                <w:szCs w:val="24"/>
              </w:rPr>
              <w:t>..</w:t>
            </w:r>
            <w:r w:rsidR="00E82C71">
              <w:rPr>
                <w:rFonts w:cs="Times New Roman"/>
                <w:szCs w:val="24"/>
              </w:rPr>
              <w:t>.</w:t>
            </w:r>
            <w:proofErr w:type="gramEnd"/>
            <w:r w:rsidR="00C439BE">
              <w:rPr>
                <w:rFonts w:cs="Times New Roman"/>
                <w:szCs w:val="24"/>
              </w:rPr>
              <w:t>.......</w:t>
            </w:r>
            <w:r w:rsidR="00E82C71">
              <w:rPr>
                <w:rFonts w:cs="Times New Roman"/>
                <w:szCs w:val="24"/>
              </w:rPr>
              <w:t>.</w:t>
            </w:r>
            <w:r w:rsidR="004B2B51">
              <w:rPr>
                <w:rFonts w:cs="Times New Roman"/>
                <w:szCs w:val="24"/>
              </w:rPr>
              <w:t>..</w:t>
            </w:r>
            <w:r w:rsidR="00E82C71">
              <w:rPr>
                <w:rFonts w:cs="Times New Roman"/>
                <w:szCs w:val="24"/>
              </w:rPr>
              <w:t>.........</w:t>
            </w:r>
          </w:p>
        </w:tc>
        <w:tc>
          <w:tcPr>
            <w:tcW w:w="567" w:type="dxa"/>
            <w:vAlign w:val="center"/>
            <w:hideMark/>
          </w:tcPr>
          <w:p w14:paraId="14329715" w14:textId="77777777" w:rsidR="00502CC7" w:rsidRDefault="0032212E" w:rsidP="00A5612D">
            <w:pPr>
              <w:spacing w:line="240" w:lineRule="auto"/>
              <w:jc w:val="right"/>
              <w:rPr>
                <w:rFonts w:cs="Times New Roman"/>
                <w:szCs w:val="24"/>
              </w:rPr>
            </w:pPr>
            <w:r>
              <w:rPr>
                <w:rFonts w:cs="Times New Roman"/>
                <w:szCs w:val="24"/>
              </w:rPr>
              <w:t>5</w:t>
            </w:r>
            <w:r w:rsidR="00A5612D">
              <w:rPr>
                <w:rFonts w:cs="Times New Roman"/>
                <w:szCs w:val="24"/>
              </w:rPr>
              <w:t>4</w:t>
            </w:r>
          </w:p>
        </w:tc>
      </w:tr>
      <w:tr w:rsidR="00285219" w14:paraId="6405B3A7" w14:textId="77777777" w:rsidTr="004B2B51">
        <w:tc>
          <w:tcPr>
            <w:tcW w:w="1242" w:type="dxa"/>
            <w:vAlign w:val="center"/>
          </w:tcPr>
          <w:p w14:paraId="2B55A94A" w14:textId="77777777" w:rsidR="00285219" w:rsidRDefault="00285219" w:rsidP="009379AE">
            <w:pPr>
              <w:spacing w:line="240" w:lineRule="auto"/>
              <w:jc w:val="left"/>
              <w:rPr>
                <w:rFonts w:cs="Times New Roman"/>
                <w:szCs w:val="24"/>
              </w:rPr>
            </w:pPr>
          </w:p>
        </w:tc>
        <w:tc>
          <w:tcPr>
            <w:tcW w:w="7371" w:type="dxa"/>
            <w:vAlign w:val="center"/>
          </w:tcPr>
          <w:p w14:paraId="104C4B16" w14:textId="77777777" w:rsidR="00285219" w:rsidRDefault="00285219" w:rsidP="008554D0">
            <w:pPr>
              <w:spacing w:line="240" w:lineRule="auto"/>
              <w:rPr>
                <w:rFonts w:cs="Times New Roman"/>
                <w:szCs w:val="24"/>
              </w:rPr>
            </w:pPr>
          </w:p>
        </w:tc>
        <w:tc>
          <w:tcPr>
            <w:tcW w:w="567" w:type="dxa"/>
            <w:vAlign w:val="center"/>
          </w:tcPr>
          <w:p w14:paraId="59E93E3E" w14:textId="77777777" w:rsidR="00285219" w:rsidRDefault="00285219" w:rsidP="009379AE">
            <w:pPr>
              <w:spacing w:line="240" w:lineRule="auto"/>
              <w:jc w:val="right"/>
              <w:rPr>
                <w:rFonts w:cs="Times New Roman"/>
                <w:szCs w:val="24"/>
              </w:rPr>
            </w:pPr>
          </w:p>
        </w:tc>
      </w:tr>
      <w:tr w:rsidR="00502CC7" w14:paraId="78882160" w14:textId="77777777" w:rsidTr="004B2B51">
        <w:tc>
          <w:tcPr>
            <w:tcW w:w="1242" w:type="dxa"/>
            <w:vAlign w:val="center"/>
          </w:tcPr>
          <w:p w14:paraId="49C9F36C" w14:textId="77777777" w:rsidR="00502CC7" w:rsidRDefault="00502CC7" w:rsidP="009379AE">
            <w:pPr>
              <w:spacing w:line="240" w:lineRule="auto"/>
              <w:jc w:val="left"/>
              <w:rPr>
                <w:rFonts w:cs="Times New Roman"/>
                <w:szCs w:val="24"/>
              </w:rPr>
            </w:pPr>
            <w:r>
              <w:rPr>
                <w:rFonts w:cs="Times New Roman"/>
                <w:szCs w:val="24"/>
              </w:rPr>
              <w:t>Figura 20</w:t>
            </w:r>
          </w:p>
        </w:tc>
        <w:tc>
          <w:tcPr>
            <w:tcW w:w="7371" w:type="dxa"/>
            <w:vAlign w:val="center"/>
            <w:hideMark/>
          </w:tcPr>
          <w:p w14:paraId="638C4355" w14:textId="77777777" w:rsidR="00502CC7" w:rsidRDefault="003D5A11" w:rsidP="008554D0">
            <w:pPr>
              <w:spacing w:line="240" w:lineRule="auto"/>
              <w:rPr>
                <w:rFonts w:cs="Times New Roman"/>
                <w:szCs w:val="24"/>
              </w:rPr>
            </w:pPr>
            <w:r>
              <w:rPr>
                <w:rFonts w:cs="Times New Roman"/>
                <w:szCs w:val="24"/>
              </w:rPr>
              <w:t xml:space="preserve">- </w:t>
            </w:r>
            <w:r w:rsidR="00502CC7">
              <w:rPr>
                <w:rFonts w:cs="Times New Roman"/>
                <w:szCs w:val="24"/>
              </w:rPr>
              <w:t xml:space="preserve">Código fonte do método </w:t>
            </w:r>
            <w:proofErr w:type="spellStart"/>
            <w:proofErr w:type="gramStart"/>
            <w:r w:rsidR="00502CC7">
              <w:rPr>
                <w:rFonts w:cs="Times New Roman"/>
                <w:szCs w:val="24"/>
              </w:rPr>
              <w:t>setDataset</w:t>
            </w:r>
            <w:proofErr w:type="spellEnd"/>
            <w:proofErr w:type="gramEnd"/>
            <w:r w:rsidR="00502CC7">
              <w:rPr>
                <w:rFonts w:cs="Times New Roman"/>
                <w:szCs w:val="24"/>
              </w:rPr>
              <w:t>()</w:t>
            </w:r>
            <w:r w:rsidR="00C439BE">
              <w:rPr>
                <w:rFonts w:cs="Times New Roman"/>
                <w:szCs w:val="24"/>
              </w:rPr>
              <w:t xml:space="preserve">  .......</w:t>
            </w:r>
            <w:r>
              <w:rPr>
                <w:rFonts w:cs="Times New Roman"/>
                <w:szCs w:val="24"/>
              </w:rPr>
              <w:t>..</w:t>
            </w:r>
            <w:r w:rsidR="00E82C71">
              <w:rPr>
                <w:rFonts w:cs="Times New Roman"/>
                <w:szCs w:val="24"/>
              </w:rPr>
              <w:t>..........</w:t>
            </w:r>
            <w:r w:rsidR="004B2B51">
              <w:rPr>
                <w:rFonts w:cs="Times New Roman"/>
                <w:szCs w:val="24"/>
              </w:rPr>
              <w:t>...</w:t>
            </w:r>
            <w:r w:rsidR="00E82C71">
              <w:rPr>
                <w:rFonts w:cs="Times New Roman"/>
                <w:szCs w:val="24"/>
              </w:rPr>
              <w:t>...............................</w:t>
            </w:r>
          </w:p>
        </w:tc>
        <w:tc>
          <w:tcPr>
            <w:tcW w:w="567" w:type="dxa"/>
            <w:vAlign w:val="center"/>
          </w:tcPr>
          <w:p w14:paraId="17001090" w14:textId="77777777" w:rsidR="00502CC7" w:rsidRDefault="007B08F6" w:rsidP="00A5612D">
            <w:pPr>
              <w:spacing w:line="240" w:lineRule="auto"/>
              <w:jc w:val="right"/>
              <w:rPr>
                <w:rFonts w:cs="Times New Roman"/>
                <w:szCs w:val="24"/>
              </w:rPr>
            </w:pPr>
            <w:r>
              <w:rPr>
                <w:rFonts w:cs="Times New Roman"/>
                <w:szCs w:val="24"/>
              </w:rPr>
              <w:t>5</w:t>
            </w:r>
            <w:r w:rsidR="00A5612D">
              <w:rPr>
                <w:rFonts w:cs="Times New Roman"/>
                <w:szCs w:val="24"/>
              </w:rPr>
              <w:t>5</w:t>
            </w:r>
          </w:p>
        </w:tc>
      </w:tr>
      <w:tr w:rsidR="00285219" w14:paraId="443A83A0" w14:textId="77777777" w:rsidTr="004B2B51">
        <w:tc>
          <w:tcPr>
            <w:tcW w:w="1242" w:type="dxa"/>
            <w:vAlign w:val="center"/>
          </w:tcPr>
          <w:p w14:paraId="19756181" w14:textId="77777777" w:rsidR="00285219" w:rsidRDefault="00285219" w:rsidP="009379AE">
            <w:pPr>
              <w:spacing w:line="240" w:lineRule="auto"/>
              <w:jc w:val="left"/>
              <w:rPr>
                <w:rFonts w:cs="Times New Roman"/>
                <w:szCs w:val="24"/>
              </w:rPr>
            </w:pPr>
          </w:p>
        </w:tc>
        <w:tc>
          <w:tcPr>
            <w:tcW w:w="7371" w:type="dxa"/>
            <w:vAlign w:val="center"/>
          </w:tcPr>
          <w:p w14:paraId="472A4EA1" w14:textId="77777777" w:rsidR="00285219" w:rsidRDefault="00285219" w:rsidP="008554D0">
            <w:pPr>
              <w:spacing w:line="240" w:lineRule="auto"/>
              <w:rPr>
                <w:rFonts w:cs="Times New Roman"/>
                <w:szCs w:val="24"/>
              </w:rPr>
            </w:pPr>
          </w:p>
        </w:tc>
        <w:tc>
          <w:tcPr>
            <w:tcW w:w="567" w:type="dxa"/>
            <w:vAlign w:val="center"/>
          </w:tcPr>
          <w:p w14:paraId="3D175C3E" w14:textId="77777777" w:rsidR="00285219" w:rsidRDefault="00285219" w:rsidP="009379AE">
            <w:pPr>
              <w:spacing w:line="240" w:lineRule="auto"/>
              <w:jc w:val="right"/>
              <w:rPr>
                <w:rFonts w:cs="Times New Roman"/>
                <w:szCs w:val="24"/>
              </w:rPr>
            </w:pPr>
          </w:p>
        </w:tc>
      </w:tr>
      <w:tr w:rsidR="00502CC7" w14:paraId="6F8A910B" w14:textId="77777777" w:rsidTr="004B2B51">
        <w:tc>
          <w:tcPr>
            <w:tcW w:w="1242" w:type="dxa"/>
            <w:vAlign w:val="center"/>
          </w:tcPr>
          <w:p w14:paraId="13D86772" w14:textId="77777777" w:rsidR="00502CC7" w:rsidRDefault="00502CC7" w:rsidP="009379AE">
            <w:pPr>
              <w:spacing w:line="240" w:lineRule="auto"/>
              <w:jc w:val="left"/>
              <w:rPr>
                <w:rFonts w:cs="Times New Roman"/>
                <w:szCs w:val="24"/>
              </w:rPr>
            </w:pPr>
            <w:r>
              <w:rPr>
                <w:rFonts w:cs="Times New Roman"/>
                <w:szCs w:val="24"/>
              </w:rPr>
              <w:t>Figura 21</w:t>
            </w:r>
          </w:p>
        </w:tc>
        <w:tc>
          <w:tcPr>
            <w:tcW w:w="7371" w:type="dxa"/>
            <w:vAlign w:val="center"/>
            <w:hideMark/>
          </w:tcPr>
          <w:p w14:paraId="70053D7A" w14:textId="77777777" w:rsidR="00502CC7" w:rsidRDefault="003D5A11" w:rsidP="00C020B2">
            <w:pPr>
              <w:spacing w:line="240" w:lineRule="auto"/>
              <w:rPr>
                <w:rFonts w:cs="Times New Roman"/>
                <w:szCs w:val="24"/>
              </w:rPr>
            </w:pPr>
            <w:r>
              <w:rPr>
                <w:rFonts w:cs="Times New Roman"/>
                <w:szCs w:val="24"/>
              </w:rPr>
              <w:t xml:space="preserve">- </w:t>
            </w:r>
            <w:r w:rsidR="00C020B2">
              <w:rPr>
                <w:rFonts w:cs="Times New Roman"/>
                <w:szCs w:val="24"/>
              </w:rPr>
              <w:t>C</w:t>
            </w:r>
            <w:r w:rsidR="00502CC7">
              <w:rPr>
                <w:rFonts w:cs="Times New Roman"/>
                <w:szCs w:val="24"/>
              </w:rPr>
              <w:t>ódigo</w:t>
            </w:r>
            <w:proofErr w:type="gramStart"/>
            <w:r w:rsidR="00502CC7">
              <w:rPr>
                <w:rFonts w:cs="Times New Roman"/>
                <w:szCs w:val="24"/>
              </w:rPr>
              <w:t xml:space="preserve">  </w:t>
            </w:r>
            <w:proofErr w:type="gramEnd"/>
            <w:r w:rsidR="00502CC7">
              <w:rPr>
                <w:rFonts w:cs="Times New Roman"/>
                <w:szCs w:val="24"/>
              </w:rPr>
              <w:t xml:space="preserve">fonte do método </w:t>
            </w:r>
            <w:proofErr w:type="spellStart"/>
            <w:r w:rsidR="00502CC7">
              <w:rPr>
                <w:rFonts w:cs="Times New Roman"/>
                <w:szCs w:val="24"/>
              </w:rPr>
              <w:t>addGrafico</w:t>
            </w:r>
            <w:proofErr w:type="spellEnd"/>
            <w:r w:rsidR="00502CC7">
              <w:rPr>
                <w:rFonts w:cs="Times New Roman"/>
                <w:szCs w:val="24"/>
              </w:rPr>
              <w:t>()</w:t>
            </w:r>
            <w:r w:rsidR="00E82C71">
              <w:rPr>
                <w:rFonts w:cs="Times New Roman"/>
                <w:szCs w:val="24"/>
              </w:rPr>
              <w:t xml:space="preserve"> </w:t>
            </w:r>
            <w:r w:rsidR="00C439BE">
              <w:rPr>
                <w:rFonts w:cs="Times New Roman"/>
                <w:szCs w:val="24"/>
              </w:rPr>
              <w:t xml:space="preserve"> </w:t>
            </w:r>
            <w:r w:rsidR="00E82C71">
              <w:rPr>
                <w:rFonts w:cs="Times New Roman"/>
                <w:szCs w:val="24"/>
              </w:rPr>
              <w:t>......</w:t>
            </w:r>
            <w:r w:rsidR="00C020B2">
              <w:rPr>
                <w:rFonts w:cs="Times New Roman"/>
                <w:szCs w:val="24"/>
              </w:rPr>
              <w:t>..</w:t>
            </w:r>
            <w:r w:rsidR="00C439BE">
              <w:rPr>
                <w:rFonts w:cs="Times New Roman"/>
                <w:szCs w:val="24"/>
              </w:rPr>
              <w:t>...</w:t>
            </w:r>
            <w:r w:rsidR="00E82C71">
              <w:rPr>
                <w:rFonts w:cs="Times New Roman"/>
                <w:szCs w:val="24"/>
              </w:rPr>
              <w:t>....</w:t>
            </w:r>
            <w:r w:rsidR="004B2B51">
              <w:rPr>
                <w:rFonts w:cs="Times New Roman"/>
                <w:szCs w:val="24"/>
              </w:rPr>
              <w:t>..</w:t>
            </w:r>
            <w:r w:rsidR="00E82C71">
              <w:rPr>
                <w:rFonts w:cs="Times New Roman"/>
                <w:szCs w:val="24"/>
              </w:rPr>
              <w:t>...................................</w:t>
            </w:r>
          </w:p>
        </w:tc>
        <w:tc>
          <w:tcPr>
            <w:tcW w:w="567" w:type="dxa"/>
            <w:vAlign w:val="center"/>
          </w:tcPr>
          <w:p w14:paraId="141472F3" w14:textId="77777777" w:rsidR="00502CC7" w:rsidRDefault="007B08F6" w:rsidP="00A5612D">
            <w:pPr>
              <w:spacing w:line="240" w:lineRule="auto"/>
              <w:jc w:val="right"/>
              <w:rPr>
                <w:rFonts w:cs="Times New Roman"/>
                <w:szCs w:val="24"/>
              </w:rPr>
            </w:pPr>
            <w:r>
              <w:rPr>
                <w:rFonts w:cs="Times New Roman"/>
                <w:szCs w:val="24"/>
              </w:rPr>
              <w:t>5</w:t>
            </w:r>
            <w:r w:rsidR="00A5612D">
              <w:rPr>
                <w:rFonts w:cs="Times New Roman"/>
                <w:szCs w:val="24"/>
              </w:rPr>
              <w:t>5</w:t>
            </w:r>
          </w:p>
        </w:tc>
      </w:tr>
      <w:tr w:rsidR="00285219" w14:paraId="7020EFCC" w14:textId="77777777" w:rsidTr="004B2B51">
        <w:tc>
          <w:tcPr>
            <w:tcW w:w="1242" w:type="dxa"/>
            <w:vAlign w:val="center"/>
          </w:tcPr>
          <w:p w14:paraId="31EB38C0" w14:textId="77777777" w:rsidR="00285219" w:rsidRDefault="00285219" w:rsidP="009379AE">
            <w:pPr>
              <w:spacing w:line="240" w:lineRule="auto"/>
              <w:jc w:val="left"/>
              <w:rPr>
                <w:rFonts w:cs="Times New Roman"/>
                <w:szCs w:val="24"/>
              </w:rPr>
            </w:pPr>
          </w:p>
        </w:tc>
        <w:tc>
          <w:tcPr>
            <w:tcW w:w="7371" w:type="dxa"/>
            <w:vAlign w:val="center"/>
          </w:tcPr>
          <w:p w14:paraId="27ECEB01" w14:textId="77777777" w:rsidR="00285219" w:rsidRDefault="00285219" w:rsidP="008554D0">
            <w:pPr>
              <w:spacing w:line="240" w:lineRule="auto"/>
              <w:rPr>
                <w:rFonts w:cs="Times New Roman"/>
                <w:szCs w:val="24"/>
              </w:rPr>
            </w:pPr>
          </w:p>
        </w:tc>
        <w:tc>
          <w:tcPr>
            <w:tcW w:w="567" w:type="dxa"/>
            <w:vAlign w:val="center"/>
          </w:tcPr>
          <w:p w14:paraId="47004341" w14:textId="77777777" w:rsidR="00285219" w:rsidRDefault="00285219" w:rsidP="009379AE">
            <w:pPr>
              <w:spacing w:line="240" w:lineRule="auto"/>
              <w:jc w:val="right"/>
              <w:rPr>
                <w:rFonts w:cs="Times New Roman"/>
                <w:szCs w:val="24"/>
              </w:rPr>
            </w:pPr>
          </w:p>
        </w:tc>
      </w:tr>
      <w:tr w:rsidR="00502CC7" w14:paraId="4AF6CC0B" w14:textId="77777777" w:rsidTr="004B2B51">
        <w:trPr>
          <w:trHeight w:val="212"/>
        </w:trPr>
        <w:tc>
          <w:tcPr>
            <w:tcW w:w="1242" w:type="dxa"/>
            <w:vAlign w:val="center"/>
          </w:tcPr>
          <w:p w14:paraId="3A9C677C" w14:textId="77777777" w:rsidR="00502CC7" w:rsidRDefault="00502CC7" w:rsidP="009379AE">
            <w:pPr>
              <w:spacing w:line="240" w:lineRule="auto"/>
              <w:jc w:val="left"/>
              <w:rPr>
                <w:rFonts w:cs="Times New Roman"/>
                <w:szCs w:val="24"/>
              </w:rPr>
            </w:pPr>
            <w:r>
              <w:rPr>
                <w:rFonts w:cs="Times New Roman"/>
                <w:szCs w:val="24"/>
              </w:rPr>
              <w:t>Figura 22</w:t>
            </w:r>
          </w:p>
        </w:tc>
        <w:tc>
          <w:tcPr>
            <w:tcW w:w="7371" w:type="dxa"/>
            <w:vAlign w:val="center"/>
            <w:hideMark/>
          </w:tcPr>
          <w:p w14:paraId="1D3ADBFD" w14:textId="77777777" w:rsidR="00502CC7" w:rsidRDefault="003D5A11" w:rsidP="008554D0">
            <w:pPr>
              <w:spacing w:line="240" w:lineRule="auto"/>
              <w:ind w:right="-24"/>
              <w:rPr>
                <w:rFonts w:cs="Times New Roman"/>
                <w:szCs w:val="24"/>
              </w:rPr>
            </w:pPr>
            <w:r>
              <w:rPr>
                <w:rFonts w:cs="Times New Roman"/>
                <w:szCs w:val="24"/>
              </w:rPr>
              <w:t xml:space="preserve">- </w:t>
            </w:r>
            <w:r w:rsidR="00502CC7">
              <w:rPr>
                <w:rFonts w:cs="Times New Roman"/>
                <w:szCs w:val="24"/>
              </w:rPr>
              <w:t xml:space="preserve">Código fonte do método </w:t>
            </w:r>
            <w:proofErr w:type="spellStart"/>
            <w:proofErr w:type="gramStart"/>
            <w:r w:rsidR="00502CC7">
              <w:rPr>
                <w:rFonts w:cs="Times New Roman"/>
                <w:szCs w:val="24"/>
              </w:rPr>
              <w:t>endDashboard</w:t>
            </w:r>
            <w:proofErr w:type="spellEnd"/>
            <w:proofErr w:type="gramEnd"/>
            <w:r w:rsidR="00502CC7">
              <w:rPr>
                <w:rFonts w:cs="Times New Roman"/>
                <w:szCs w:val="24"/>
              </w:rPr>
              <w:t xml:space="preserve">() e </w:t>
            </w:r>
            <w:r w:rsidR="00BA2695">
              <w:rPr>
                <w:rFonts w:cs="Times New Roman"/>
                <w:szCs w:val="24"/>
              </w:rPr>
              <w:t xml:space="preserve"> </w:t>
            </w:r>
            <w:r w:rsidR="00502CC7">
              <w:rPr>
                <w:rFonts w:cs="Times New Roman"/>
                <w:szCs w:val="24"/>
              </w:rPr>
              <w:t>suas dependências</w:t>
            </w:r>
            <w:r w:rsidR="00E82C71">
              <w:rPr>
                <w:rFonts w:cs="Times New Roman"/>
                <w:szCs w:val="24"/>
              </w:rPr>
              <w:t xml:space="preserve"> </w:t>
            </w:r>
            <w:r w:rsidR="00C439BE">
              <w:rPr>
                <w:rFonts w:cs="Times New Roman"/>
                <w:szCs w:val="24"/>
              </w:rPr>
              <w:t xml:space="preserve"> .</w:t>
            </w:r>
            <w:r w:rsidR="004B2B51">
              <w:rPr>
                <w:rFonts w:cs="Times New Roman"/>
                <w:szCs w:val="24"/>
              </w:rPr>
              <w:t>...</w:t>
            </w:r>
            <w:r w:rsidR="00C439BE">
              <w:rPr>
                <w:rFonts w:cs="Times New Roman"/>
                <w:szCs w:val="24"/>
              </w:rPr>
              <w:t>...</w:t>
            </w:r>
            <w:r w:rsidR="00BA2695">
              <w:rPr>
                <w:rFonts w:cs="Times New Roman"/>
                <w:szCs w:val="24"/>
              </w:rPr>
              <w:t>..</w:t>
            </w:r>
            <w:r w:rsidR="00E82C71">
              <w:rPr>
                <w:rFonts w:cs="Times New Roman"/>
                <w:szCs w:val="24"/>
              </w:rPr>
              <w:t>.</w:t>
            </w:r>
            <w:r w:rsidR="00BA2695">
              <w:rPr>
                <w:rFonts w:cs="Times New Roman"/>
                <w:szCs w:val="24"/>
              </w:rPr>
              <w:t>.</w:t>
            </w:r>
          </w:p>
        </w:tc>
        <w:tc>
          <w:tcPr>
            <w:tcW w:w="567" w:type="dxa"/>
            <w:vAlign w:val="center"/>
          </w:tcPr>
          <w:p w14:paraId="76162783" w14:textId="77777777" w:rsidR="00502CC7" w:rsidRDefault="007B08F6" w:rsidP="00A5612D">
            <w:pPr>
              <w:spacing w:line="240" w:lineRule="auto"/>
              <w:jc w:val="right"/>
              <w:rPr>
                <w:rFonts w:cs="Times New Roman"/>
                <w:szCs w:val="24"/>
              </w:rPr>
            </w:pPr>
            <w:r>
              <w:rPr>
                <w:rFonts w:cs="Times New Roman"/>
                <w:szCs w:val="24"/>
              </w:rPr>
              <w:t>5</w:t>
            </w:r>
            <w:r w:rsidR="00A5612D">
              <w:rPr>
                <w:rFonts w:cs="Times New Roman"/>
                <w:szCs w:val="24"/>
              </w:rPr>
              <w:t>6</w:t>
            </w:r>
          </w:p>
        </w:tc>
      </w:tr>
      <w:tr w:rsidR="00285219" w14:paraId="681B13F0" w14:textId="77777777" w:rsidTr="004B2B51">
        <w:trPr>
          <w:trHeight w:val="212"/>
        </w:trPr>
        <w:tc>
          <w:tcPr>
            <w:tcW w:w="1242" w:type="dxa"/>
            <w:vAlign w:val="center"/>
          </w:tcPr>
          <w:p w14:paraId="78FE9AC8" w14:textId="77777777" w:rsidR="00285219" w:rsidRDefault="00285219" w:rsidP="009379AE">
            <w:pPr>
              <w:spacing w:line="240" w:lineRule="auto"/>
              <w:jc w:val="left"/>
              <w:rPr>
                <w:rFonts w:cs="Times New Roman"/>
                <w:szCs w:val="24"/>
              </w:rPr>
            </w:pPr>
          </w:p>
        </w:tc>
        <w:tc>
          <w:tcPr>
            <w:tcW w:w="7371" w:type="dxa"/>
            <w:vAlign w:val="center"/>
          </w:tcPr>
          <w:p w14:paraId="5A84F439" w14:textId="77777777" w:rsidR="00285219" w:rsidRDefault="00285219" w:rsidP="008554D0">
            <w:pPr>
              <w:spacing w:line="240" w:lineRule="auto"/>
              <w:rPr>
                <w:rFonts w:cs="Times New Roman"/>
                <w:szCs w:val="24"/>
              </w:rPr>
            </w:pPr>
          </w:p>
        </w:tc>
        <w:tc>
          <w:tcPr>
            <w:tcW w:w="567" w:type="dxa"/>
            <w:vAlign w:val="center"/>
          </w:tcPr>
          <w:p w14:paraId="399A1B6E" w14:textId="77777777" w:rsidR="00285219" w:rsidRDefault="00285219" w:rsidP="009379AE">
            <w:pPr>
              <w:spacing w:line="240" w:lineRule="auto"/>
              <w:jc w:val="right"/>
              <w:rPr>
                <w:rFonts w:cs="Times New Roman"/>
                <w:szCs w:val="24"/>
              </w:rPr>
            </w:pPr>
          </w:p>
        </w:tc>
      </w:tr>
      <w:tr w:rsidR="00502CC7" w14:paraId="6F0E8B09" w14:textId="77777777" w:rsidTr="004B2B51">
        <w:trPr>
          <w:trHeight w:val="212"/>
        </w:trPr>
        <w:tc>
          <w:tcPr>
            <w:tcW w:w="1242" w:type="dxa"/>
            <w:vAlign w:val="center"/>
          </w:tcPr>
          <w:p w14:paraId="71D8DB3D" w14:textId="77777777" w:rsidR="00502CC7" w:rsidRDefault="00502CC7" w:rsidP="009379AE">
            <w:pPr>
              <w:spacing w:line="240" w:lineRule="auto"/>
              <w:jc w:val="left"/>
              <w:rPr>
                <w:rFonts w:cs="Times New Roman"/>
                <w:szCs w:val="24"/>
              </w:rPr>
            </w:pPr>
            <w:r>
              <w:rPr>
                <w:rFonts w:cs="Times New Roman"/>
                <w:szCs w:val="24"/>
              </w:rPr>
              <w:t>Figura 23</w:t>
            </w:r>
          </w:p>
        </w:tc>
        <w:tc>
          <w:tcPr>
            <w:tcW w:w="7371" w:type="dxa"/>
            <w:vAlign w:val="center"/>
            <w:hideMark/>
          </w:tcPr>
          <w:p w14:paraId="275FB96F" w14:textId="77777777" w:rsidR="00502CC7" w:rsidRDefault="003D5A11" w:rsidP="008554D0">
            <w:pPr>
              <w:spacing w:line="240" w:lineRule="auto"/>
              <w:rPr>
                <w:rFonts w:cs="Times New Roman"/>
                <w:szCs w:val="24"/>
              </w:rPr>
            </w:pPr>
            <w:r>
              <w:rPr>
                <w:rFonts w:cs="Times New Roman"/>
                <w:szCs w:val="24"/>
              </w:rPr>
              <w:t xml:space="preserve">- </w:t>
            </w:r>
            <w:r w:rsidR="00502CC7">
              <w:rPr>
                <w:rFonts w:cs="Times New Roman"/>
                <w:szCs w:val="24"/>
              </w:rPr>
              <w:t xml:space="preserve">Código fonte dos métodos </w:t>
            </w:r>
            <w:proofErr w:type="spellStart"/>
            <w:proofErr w:type="gramStart"/>
            <w:r w:rsidR="00502CC7">
              <w:rPr>
                <w:rFonts w:cs="Times New Roman"/>
                <w:szCs w:val="24"/>
              </w:rPr>
              <w:t>isNumeric</w:t>
            </w:r>
            <w:proofErr w:type="spellEnd"/>
            <w:proofErr w:type="gramEnd"/>
            <w:r w:rsidR="00502CC7">
              <w:rPr>
                <w:rFonts w:cs="Times New Roman"/>
                <w:szCs w:val="24"/>
              </w:rPr>
              <w:t xml:space="preserve">() e </w:t>
            </w:r>
            <w:proofErr w:type="spellStart"/>
            <w:r w:rsidR="00502CC7">
              <w:rPr>
                <w:rFonts w:cs="Times New Roman"/>
                <w:szCs w:val="24"/>
              </w:rPr>
              <w:t>columnDiscoverType</w:t>
            </w:r>
            <w:proofErr w:type="spellEnd"/>
            <w:r w:rsidR="00502CC7">
              <w:rPr>
                <w:rFonts w:cs="Times New Roman"/>
                <w:szCs w:val="24"/>
              </w:rPr>
              <w:t>()</w:t>
            </w:r>
            <w:r w:rsidR="00E82C71">
              <w:rPr>
                <w:rFonts w:cs="Times New Roman"/>
                <w:szCs w:val="24"/>
              </w:rPr>
              <w:t xml:space="preserve"> </w:t>
            </w:r>
            <w:r>
              <w:rPr>
                <w:rFonts w:cs="Times New Roman"/>
                <w:szCs w:val="24"/>
              </w:rPr>
              <w:t xml:space="preserve"> ..</w:t>
            </w:r>
            <w:r w:rsidR="00C439BE">
              <w:rPr>
                <w:rFonts w:cs="Times New Roman"/>
                <w:szCs w:val="24"/>
              </w:rPr>
              <w:t>..</w:t>
            </w:r>
            <w:r w:rsidR="004B2B51">
              <w:rPr>
                <w:rFonts w:cs="Times New Roman"/>
                <w:szCs w:val="24"/>
              </w:rPr>
              <w:t>..</w:t>
            </w:r>
            <w:r w:rsidR="00C439BE">
              <w:rPr>
                <w:rFonts w:cs="Times New Roman"/>
                <w:szCs w:val="24"/>
              </w:rPr>
              <w:t>.</w:t>
            </w:r>
            <w:r w:rsidR="00E82C71">
              <w:rPr>
                <w:rFonts w:cs="Times New Roman"/>
                <w:szCs w:val="24"/>
              </w:rPr>
              <w:t>....</w:t>
            </w:r>
          </w:p>
        </w:tc>
        <w:tc>
          <w:tcPr>
            <w:tcW w:w="567" w:type="dxa"/>
            <w:vAlign w:val="center"/>
          </w:tcPr>
          <w:p w14:paraId="1E599DFC" w14:textId="77777777" w:rsidR="00502CC7" w:rsidRDefault="007B08F6" w:rsidP="00CB726F">
            <w:pPr>
              <w:spacing w:line="240" w:lineRule="auto"/>
              <w:jc w:val="right"/>
              <w:rPr>
                <w:rFonts w:cs="Times New Roman"/>
                <w:szCs w:val="24"/>
              </w:rPr>
            </w:pPr>
            <w:r>
              <w:rPr>
                <w:rFonts w:cs="Times New Roman"/>
                <w:szCs w:val="24"/>
              </w:rPr>
              <w:t>5</w:t>
            </w:r>
            <w:r w:rsidR="00CB726F">
              <w:rPr>
                <w:rFonts w:cs="Times New Roman"/>
                <w:szCs w:val="24"/>
              </w:rPr>
              <w:t>7</w:t>
            </w:r>
          </w:p>
        </w:tc>
      </w:tr>
      <w:tr w:rsidR="00285219" w14:paraId="710F52BA" w14:textId="77777777" w:rsidTr="004B2B51">
        <w:trPr>
          <w:trHeight w:val="212"/>
        </w:trPr>
        <w:tc>
          <w:tcPr>
            <w:tcW w:w="1242" w:type="dxa"/>
            <w:vAlign w:val="center"/>
          </w:tcPr>
          <w:p w14:paraId="1BF8C4D8" w14:textId="77777777" w:rsidR="00285219" w:rsidRDefault="00285219" w:rsidP="009379AE">
            <w:pPr>
              <w:spacing w:line="240" w:lineRule="auto"/>
              <w:jc w:val="left"/>
              <w:rPr>
                <w:rFonts w:cs="Times New Roman"/>
                <w:szCs w:val="24"/>
              </w:rPr>
            </w:pPr>
          </w:p>
        </w:tc>
        <w:tc>
          <w:tcPr>
            <w:tcW w:w="7371" w:type="dxa"/>
            <w:vAlign w:val="center"/>
          </w:tcPr>
          <w:p w14:paraId="31A44D97" w14:textId="77777777" w:rsidR="00285219" w:rsidRDefault="00285219" w:rsidP="008554D0">
            <w:pPr>
              <w:spacing w:line="240" w:lineRule="auto"/>
              <w:rPr>
                <w:rFonts w:cs="Times New Roman"/>
                <w:szCs w:val="24"/>
              </w:rPr>
            </w:pPr>
          </w:p>
        </w:tc>
        <w:tc>
          <w:tcPr>
            <w:tcW w:w="567" w:type="dxa"/>
            <w:vAlign w:val="center"/>
          </w:tcPr>
          <w:p w14:paraId="07415966" w14:textId="77777777" w:rsidR="00285219" w:rsidRDefault="00285219" w:rsidP="009379AE">
            <w:pPr>
              <w:spacing w:line="240" w:lineRule="auto"/>
              <w:jc w:val="right"/>
              <w:rPr>
                <w:rFonts w:cs="Times New Roman"/>
                <w:szCs w:val="24"/>
              </w:rPr>
            </w:pPr>
          </w:p>
        </w:tc>
      </w:tr>
      <w:tr w:rsidR="00502CC7" w14:paraId="1340C04A" w14:textId="77777777" w:rsidTr="004B2B51">
        <w:trPr>
          <w:trHeight w:val="212"/>
        </w:trPr>
        <w:tc>
          <w:tcPr>
            <w:tcW w:w="1242" w:type="dxa"/>
            <w:vAlign w:val="center"/>
          </w:tcPr>
          <w:p w14:paraId="73E59E02" w14:textId="77777777" w:rsidR="00502CC7" w:rsidRDefault="00502CC7" w:rsidP="009379AE">
            <w:pPr>
              <w:spacing w:line="240" w:lineRule="auto"/>
              <w:jc w:val="left"/>
              <w:rPr>
                <w:rFonts w:cs="Times New Roman"/>
                <w:szCs w:val="24"/>
              </w:rPr>
            </w:pPr>
            <w:r>
              <w:rPr>
                <w:rFonts w:cs="Times New Roman"/>
                <w:szCs w:val="24"/>
              </w:rPr>
              <w:t>Figura 24</w:t>
            </w:r>
          </w:p>
        </w:tc>
        <w:tc>
          <w:tcPr>
            <w:tcW w:w="7371" w:type="dxa"/>
            <w:vAlign w:val="center"/>
            <w:hideMark/>
          </w:tcPr>
          <w:p w14:paraId="4AEB970E" w14:textId="77777777" w:rsidR="00502CC7" w:rsidRDefault="003D5A11" w:rsidP="008554D0">
            <w:pPr>
              <w:spacing w:line="240" w:lineRule="auto"/>
              <w:rPr>
                <w:rFonts w:cs="Times New Roman"/>
                <w:szCs w:val="24"/>
              </w:rPr>
            </w:pPr>
            <w:r>
              <w:t xml:space="preserve">- </w:t>
            </w:r>
            <w:r w:rsidR="007D1D59">
              <w:t>Código fonte dos métodos da classe Gerador</w:t>
            </w:r>
            <w:proofErr w:type="gramStart"/>
            <w:r w:rsidR="00BA2695">
              <w:t xml:space="preserve"> </w:t>
            </w:r>
            <w:r>
              <w:t xml:space="preserve"> ...</w:t>
            </w:r>
            <w:proofErr w:type="gramEnd"/>
            <w:r>
              <w:t>....</w:t>
            </w:r>
            <w:r w:rsidR="00BA2695">
              <w:t>.............</w:t>
            </w:r>
            <w:r w:rsidR="004B2B51">
              <w:t>..</w:t>
            </w:r>
            <w:r w:rsidR="00BA2695">
              <w:t>..................</w:t>
            </w:r>
          </w:p>
        </w:tc>
        <w:tc>
          <w:tcPr>
            <w:tcW w:w="567" w:type="dxa"/>
            <w:vAlign w:val="center"/>
          </w:tcPr>
          <w:p w14:paraId="4B0ED651" w14:textId="77777777" w:rsidR="00502CC7" w:rsidRDefault="007B08F6" w:rsidP="00CB726F">
            <w:pPr>
              <w:spacing w:line="240" w:lineRule="auto"/>
              <w:jc w:val="right"/>
              <w:rPr>
                <w:rFonts w:cs="Times New Roman"/>
                <w:szCs w:val="24"/>
              </w:rPr>
            </w:pPr>
            <w:r>
              <w:rPr>
                <w:rFonts w:cs="Times New Roman"/>
                <w:szCs w:val="24"/>
              </w:rPr>
              <w:t>5</w:t>
            </w:r>
            <w:r w:rsidR="00CB726F">
              <w:rPr>
                <w:rFonts w:cs="Times New Roman"/>
                <w:szCs w:val="24"/>
              </w:rPr>
              <w:t>8</w:t>
            </w:r>
          </w:p>
        </w:tc>
      </w:tr>
      <w:tr w:rsidR="00285219" w14:paraId="0A1DEAF1" w14:textId="77777777" w:rsidTr="004B2B51">
        <w:trPr>
          <w:trHeight w:val="212"/>
        </w:trPr>
        <w:tc>
          <w:tcPr>
            <w:tcW w:w="1242" w:type="dxa"/>
            <w:vAlign w:val="center"/>
          </w:tcPr>
          <w:p w14:paraId="361D88B6" w14:textId="77777777" w:rsidR="00285219" w:rsidRDefault="00285219" w:rsidP="009379AE">
            <w:pPr>
              <w:spacing w:line="240" w:lineRule="auto"/>
              <w:jc w:val="left"/>
              <w:rPr>
                <w:rFonts w:cs="Times New Roman"/>
                <w:szCs w:val="24"/>
              </w:rPr>
            </w:pPr>
          </w:p>
        </w:tc>
        <w:tc>
          <w:tcPr>
            <w:tcW w:w="7371" w:type="dxa"/>
            <w:vAlign w:val="center"/>
          </w:tcPr>
          <w:p w14:paraId="26127FF1" w14:textId="77777777" w:rsidR="00285219" w:rsidRDefault="00285219" w:rsidP="008554D0">
            <w:pPr>
              <w:spacing w:line="240" w:lineRule="auto"/>
            </w:pPr>
          </w:p>
        </w:tc>
        <w:tc>
          <w:tcPr>
            <w:tcW w:w="567" w:type="dxa"/>
            <w:vAlign w:val="center"/>
          </w:tcPr>
          <w:p w14:paraId="2EC30184" w14:textId="77777777" w:rsidR="00285219" w:rsidRDefault="00285219" w:rsidP="009379AE">
            <w:pPr>
              <w:spacing w:line="240" w:lineRule="auto"/>
              <w:jc w:val="right"/>
              <w:rPr>
                <w:rFonts w:cs="Times New Roman"/>
                <w:szCs w:val="24"/>
              </w:rPr>
            </w:pPr>
          </w:p>
        </w:tc>
      </w:tr>
      <w:tr w:rsidR="00502CC7" w14:paraId="5EB60EA5" w14:textId="77777777" w:rsidTr="004B2B51">
        <w:trPr>
          <w:trHeight w:val="212"/>
        </w:trPr>
        <w:tc>
          <w:tcPr>
            <w:tcW w:w="1242" w:type="dxa"/>
            <w:vAlign w:val="center"/>
          </w:tcPr>
          <w:p w14:paraId="38CAC5B1" w14:textId="77777777" w:rsidR="00502CC7" w:rsidRDefault="00502CC7" w:rsidP="009379AE">
            <w:pPr>
              <w:spacing w:line="240" w:lineRule="auto"/>
              <w:jc w:val="left"/>
              <w:rPr>
                <w:rFonts w:cs="Times New Roman"/>
                <w:szCs w:val="24"/>
              </w:rPr>
            </w:pPr>
            <w:r>
              <w:rPr>
                <w:rFonts w:cs="Times New Roman"/>
                <w:szCs w:val="24"/>
              </w:rPr>
              <w:t>Figura 25</w:t>
            </w:r>
          </w:p>
        </w:tc>
        <w:tc>
          <w:tcPr>
            <w:tcW w:w="7371" w:type="dxa"/>
            <w:vAlign w:val="center"/>
            <w:hideMark/>
          </w:tcPr>
          <w:p w14:paraId="560EDC3C" w14:textId="77777777" w:rsidR="00502CC7" w:rsidRDefault="003D5A11" w:rsidP="008554D0">
            <w:pPr>
              <w:spacing w:line="240" w:lineRule="auto"/>
              <w:rPr>
                <w:rFonts w:cs="Times New Roman"/>
                <w:szCs w:val="24"/>
              </w:rPr>
            </w:pPr>
            <w:r>
              <w:rPr>
                <w:rFonts w:cs="Times New Roman"/>
                <w:szCs w:val="24"/>
              </w:rPr>
              <w:t xml:space="preserve">- </w:t>
            </w:r>
            <w:r w:rsidR="00502CC7">
              <w:rPr>
                <w:rFonts w:cs="Times New Roman"/>
                <w:szCs w:val="24"/>
              </w:rPr>
              <w:t xml:space="preserve">Conteúdo fonte do arquivo </w:t>
            </w:r>
            <w:proofErr w:type="spellStart"/>
            <w:proofErr w:type="gramStart"/>
            <w:r w:rsidR="00502CC7">
              <w:rPr>
                <w:rFonts w:cs="Times New Roman"/>
                <w:szCs w:val="24"/>
              </w:rPr>
              <w:t>dashboard.</w:t>
            </w:r>
            <w:proofErr w:type="gramEnd"/>
            <w:r w:rsidR="00502CC7">
              <w:rPr>
                <w:rFonts w:cs="Times New Roman"/>
                <w:szCs w:val="24"/>
              </w:rPr>
              <w:t>ftl</w:t>
            </w:r>
            <w:proofErr w:type="spellEnd"/>
            <w:r w:rsidR="00BA2695">
              <w:rPr>
                <w:rFonts w:cs="Times New Roman"/>
                <w:szCs w:val="24"/>
              </w:rPr>
              <w:t xml:space="preserve"> </w:t>
            </w:r>
            <w:r w:rsidR="00C439BE">
              <w:rPr>
                <w:rFonts w:cs="Times New Roman"/>
                <w:szCs w:val="24"/>
              </w:rPr>
              <w:t xml:space="preserve"> .......</w:t>
            </w:r>
            <w:r>
              <w:rPr>
                <w:rFonts w:cs="Times New Roman"/>
                <w:szCs w:val="24"/>
              </w:rPr>
              <w:t>........</w:t>
            </w:r>
            <w:r w:rsidR="00BA2695">
              <w:rPr>
                <w:rFonts w:cs="Times New Roman"/>
                <w:szCs w:val="24"/>
              </w:rPr>
              <w:t>....................</w:t>
            </w:r>
            <w:r w:rsidR="004B2B51">
              <w:rPr>
                <w:rFonts w:cs="Times New Roman"/>
                <w:szCs w:val="24"/>
              </w:rPr>
              <w:t>..</w:t>
            </w:r>
            <w:r w:rsidR="00BA2695">
              <w:rPr>
                <w:rFonts w:cs="Times New Roman"/>
                <w:szCs w:val="24"/>
              </w:rPr>
              <w:t>...........</w:t>
            </w:r>
          </w:p>
        </w:tc>
        <w:tc>
          <w:tcPr>
            <w:tcW w:w="567" w:type="dxa"/>
            <w:vAlign w:val="center"/>
          </w:tcPr>
          <w:p w14:paraId="1323C7D6" w14:textId="77777777" w:rsidR="00502CC7" w:rsidRDefault="007B08F6" w:rsidP="00CB726F">
            <w:pPr>
              <w:spacing w:line="240" w:lineRule="auto"/>
              <w:jc w:val="right"/>
              <w:rPr>
                <w:rFonts w:cs="Times New Roman"/>
                <w:szCs w:val="24"/>
              </w:rPr>
            </w:pPr>
            <w:r>
              <w:rPr>
                <w:rFonts w:cs="Times New Roman"/>
                <w:szCs w:val="24"/>
              </w:rPr>
              <w:t>5</w:t>
            </w:r>
            <w:r w:rsidR="00CB726F">
              <w:rPr>
                <w:rFonts w:cs="Times New Roman"/>
                <w:szCs w:val="24"/>
              </w:rPr>
              <w:t>9</w:t>
            </w:r>
          </w:p>
        </w:tc>
      </w:tr>
      <w:tr w:rsidR="00285219" w14:paraId="0B4C69AC" w14:textId="77777777" w:rsidTr="004B2B51">
        <w:trPr>
          <w:trHeight w:val="212"/>
        </w:trPr>
        <w:tc>
          <w:tcPr>
            <w:tcW w:w="1242" w:type="dxa"/>
            <w:vAlign w:val="center"/>
          </w:tcPr>
          <w:p w14:paraId="095CA8BC" w14:textId="77777777" w:rsidR="00285219" w:rsidRDefault="00285219" w:rsidP="009379AE">
            <w:pPr>
              <w:spacing w:line="240" w:lineRule="auto"/>
              <w:jc w:val="left"/>
              <w:rPr>
                <w:rFonts w:cs="Times New Roman"/>
                <w:szCs w:val="24"/>
              </w:rPr>
            </w:pPr>
          </w:p>
        </w:tc>
        <w:tc>
          <w:tcPr>
            <w:tcW w:w="7371" w:type="dxa"/>
            <w:vAlign w:val="center"/>
          </w:tcPr>
          <w:p w14:paraId="42C1F124" w14:textId="77777777" w:rsidR="00285219" w:rsidRDefault="00285219" w:rsidP="008554D0">
            <w:pPr>
              <w:spacing w:line="240" w:lineRule="auto"/>
              <w:rPr>
                <w:rFonts w:cs="Times New Roman"/>
                <w:szCs w:val="24"/>
              </w:rPr>
            </w:pPr>
          </w:p>
        </w:tc>
        <w:tc>
          <w:tcPr>
            <w:tcW w:w="567" w:type="dxa"/>
            <w:vAlign w:val="center"/>
          </w:tcPr>
          <w:p w14:paraId="254CB870" w14:textId="77777777" w:rsidR="00285219" w:rsidRDefault="00285219" w:rsidP="009379AE">
            <w:pPr>
              <w:spacing w:line="240" w:lineRule="auto"/>
              <w:jc w:val="right"/>
              <w:rPr>
                <w:rFonts w:cs="Times New Roman"/>
                <w:szCs w:val="24"/>
              </w:rPr>
            </w:pPr>
          </w:p>
        </w:tc>
      </w:tr>
      <w:tr w:rsidR="00502CC7" w14:paraId="08135DE4" w14:textId="77777777" w:rsidTr="004B2B51">
        <w:trPr>
          <w:trHeight w:val="212"/>
        </w:trPr>
        <w:tc>
          <w:tcPr>
            <w:tcW w:w="1242" w:type="dxa"/>
            <w:vAlign w:val="center"/>
          </w:tcPr>
          <w:p w14:paraId="0D7E9BD1" w14:textId="77777777" w:rsidR="00502CC7" w:rsidRDefault="00502CC7" w:rsidP="009379AE">
            <w:pPr>
              <w:spacing w:line="240" w:lineRule="auto"/>
              <w:jc w:val="left"/>
              <w:rPr>
                <w:rFonts w:cs="Times New Roman"/>
                <w:szCs w:val="24"/>
              </w:rPr>
            </w:pPr>
            <w:r>
              <w:rPr>
                <w:rFonts w:cs="Times New Roman"/>
                <w:szCs w:val="24"/>
              </w:rPr>
              <w:t>Figura 26</w:t>
            </w:r>
          </w:p>
        </w:tc>
        <w:tc>
          <w:tcPr>
            <w:tcW w:w="7371" w:type="dxa"/>
            <w:vAlign w:val="center"/>
            <w:hideMark/>
          </w:tcPr>
          <w:p w14:paraId="4D2C5A78" w14:textId="77777777" w:rsidR="00502CC7" w:rsidRDefault="003D5A11" w:rsidP="008554D0">
            <w:pPr>
              <w:spacing w:line="240" w:lineRule="auto"/>
              <w:rPr>
                <w:rFonts w:cs="Times New Roman"/>
                <w:szCs w:val="24"/>
              </w:rPr>
            </w:pPr>
            <w:r>
              <w:rPr>
                <w:rFonts w:cs="Times New Roman"/>
                <w:szCs w:val="24"/>
              </w:rPr>
              <w:t xml:space="preserve">- </w:t>
            </w:r>
            <w:r w:rsidR="00502CC7">
              <w:rPr>
                <w:rFonts w:cs="Times New Roman"/>
                <w:szCs w:val="24"/>
              </w:rPr>
              <w:t xml:space="preserve">O conteúdo do diretório </w:t>
            </w:r>
            <w:proofErr w:type="spellStart"/>
            <w:r w:rsidR="00502CC7">
              <w:rPr>
                <w:rFonts w:cs="Times New Roman"/>
                <w:szCs w:val="24"/>
              </w:rPr>
              <w:t>boilerplate</w:t>
            </w:r>
            <w:proofErr w:type="spellEnd"/>
            <w:proofErr w:type="gramStart"/>
            <w:r w:rsidR="00BA2695">
              <w:rPr>
                <w:rFonts w:cs="Times New Roman"/>
                <w:szCs w:val="24"/>
              </w:rPr>
              <w:t xml:space="preserve"> </w:t>
            </w:r>
            <w:r w:rsidR="00C439BE">
              <w:rPr>
                <w:rFonts w:cs="Times New Roman"/>
                <w:szCs w:val="24"/>
              </w:rPr>
              <w:t xml:space="preserve"> ...</w:t>
            </w:r>
            <w:proofErr w:type="gramEnd"/>
            <w:r w:rsidR="00C439BE">
              <w:rPr>
                <w:rFonts w:cs="Times New Roman"/>
                <w:szCs w:val="24"/>
              </w:rPr>
              <w:t>....</w:t>
            </w:r>
            <w:r>
              <w:rPr>
                <w:rFonts w:cs="Times New Roman"/>
                <w:szCs w:val="24"/>
              </w:rPr>
              <w:t>....</w:t>
            </w:r>
            <w:r w:rsidR="00BA2695">
              <w:rPr>
                <w:rFonts w:cs="Times New Roman"/>
                <w:szCs w:val="24"/>
              </w:rPr>
              <w:t>.................................</w:t>
            </w:r>
            <w:r w:rsidR="004B2B51">
              <w:rPr>
                <w:rFonts w:cs="Times New Roman"/>
                <w:szCs w:val="24"/>
              </w:rPr>
              <w:t>..</w:t>
            </w:r>
            <w:r w:rsidR="00BA2695">
              <w:rPr>
                <w:rFonts w:cs="Times New Roman"/>
                <w:szCs w:val="24"/>
              </w:rPr>
              <w:t>...........</w:t>
            </w:r>
          </w:p>
        </w:tc>
        <w:tc>
          <w:tcPr>
            <w:tcW w:w="567" w:type="dxa"/>
            <w:vAlign w:val="center"/>
          </w:tcPr>
          <w:p w14:paraId="39979A9D" w14:textId="77777777" w:rsidR="00502CC7" w:rsidRDefault="007B08F6" w:rsidP="00CB726F">
            <w:pPr>
              <w:spacing w:line="240" w:lineRule="auto"/>
              <w:jc w:val="right"/>
              <w:rPr>
                <w:rFonts w:cs="Times New Roman"/>
                <w:szCs w:val="24"/>
              </w:rPr>
            </w:pPr>
            <w:r>
              <w:rPr>
                <w:rFonts w:cs="Times New Roman"/>
                <w:szCs w:val="24"/>
              </w:rPr>
              <w:t>6</w:t>
            </w:r>
            <w:r w:rsidR="00CB726F">
              <w:rPr>
                <w:rFonts w:cs="Times New Roman"/>
                <w:szCs w:val="24"/>
              </w:rPr>
              <w:t>1</w:t>
            </w:r>
          </w:p>
        </w:tc>
      </w:tr>
      <w:tr w:rsidR="00285219" w14:paraId="18CEC2E5" w14:textId="77777777" w:rsidTr="004B2B51">
        <w:trPr>
          <w:trHeight w:val="212"/>
        </w:trPr>
        <w:tc>
          <w:tcPr>
            <w:tcW w:w="1242" w:type="dxa"/>
            <w:vAlign w:val="center"/>
          </w:tcPr>
          <w:p w14:paraId="6A05BA09" w14:textId="77777777" w:rsidR="00285219" w:rsidRDefault="00285219" w:rsidP="009379AE">
            <w:pPr>
              <w:spacing w:line="240" w:lineRule="auto"/>
              <w:jc w:val="left"/>
              <w:rPr>
                <w:rFonts w:cs="Times New Roman"/>
                <w:szCs w:val="24"/>
              </w:rPr>
            </w:pPr>
          </w:p>
        </w:tc>
        <w:tc>
          <w:tcPr>
            <w:tcW w:w="7371" w:type="dxa"/>
            <w:vAlign w:val="center"/>
          </w:tcPr>
          <w:p w14:paraId="78BECCAC" w14:textId="77777777" w:rsidR="00285219" w:rsidRDefault="00285219" w:rsidP="008554D0">
            <w:pPr>
              <w:spacing w:line="240" w:lineRule="auto"/>
              <w:rPr>
                <w:rFonts w:cs="Times New Roman"/>
                <w:szCs w:val="24"/>
              </w:rPr>
            </w:pPr>
          </w:p>
        </w:tc>
        <w:tc>
          <w:tcPr>
            <w:tcW w:w="567" w:type="dxa"/>
            <w:vAlign w:val="center"/>
          </w:tcPr>
          <w:p w14:paraId="4ABEE7C8" w14:textId="77777777" w:rsidR="00285219" w:rsidRDefault="00285219" w:rsidP="009379AE">
            <w:pPr>
              <w:spacing w:line="240" w:lineRule="auto"/>
              <w:jc w:val="right"/>
              <w:rPr>
                <w:rFonts w:cs="Times New Roman"/>
                <w:szCs w:val="24"/>
              </w:rPr>
            </w:pPr>
          </w:p>
        </w:tc>
      </w:tr>
      <w:tr w:rsidR="00502CC7" w14:paraId="43F7AEF3" w14:textId="77777777" w:rsidTr="004B2B51">
        <w:trPr>
          <w:trHeight w:val="212"/>
        </w:trPr>
        <w:tc>
          <w:tcPr>
            <w:tcW w:w="1242" w:type="dxa"/>
            <w:vAlign w:val="center"/>
          </w:tcPr>
          <w:p w14:paraId="4F17797F" w14:textId="77777777" w:rsidR="00502CC7" w:rsidRDefault="00502CC7" w:rsidP="009379AE">
            <w:pPr>
              <w:spacing w:line="240" w:lineRule="auto"/>
              <w:jc w:val="left"/>
              <w:rPr>
                <w:rFonts w:cs="Times New Roman"/>
                <w:szCs w:val="24"/>
              </w:rPr>
            </w:pPr>
            <w:r>
              <w:rPr>
                <w:rFonts w:cs="Times New Roman"/>
                <w:szCs w:val="24"/>
              </w:rPr>
              <w:t>Figura 27</w:t>
            </w:r>
          </w:p>
        </w:tc>
        <w:tc>
          <w:tcPr>
            <w:tcW w:w="7371" w:type="dxa"/>
            <w:vAlign w:val="center"/>
            <w:hideMark/>
          </w:tcPr>
          <w:p w14:paraId="529CE0B7" w14:textId="77777777" w:rsidR="00502CC7" w:rsidRDefault="003D5A11" w:rsidP="008554D0">
            <w:pPr>
              <w:spacing w:line="240" w:lineRule="auto"/>
              <w:rPr>
                <w:rFonts w:cs="Times New Roman"/>
                <w:szCs w:val="24"/>
              </w:rPr>
            </w:pPr>
            <w:r>
              <w:t>- C</w:t>
            </w:r>
            <w:r w:rsidR="00AD4E5C">
              <w:t xml:space="preserve">ódigo fonte dos métodos </w:t>
            </w:r>
            <w:proofErr w:type="spellStart"/>
            <w:proofErr w:type="gramStart"/>
            <w:r w:rsidR="00AD4E5C">
              <w:t>processarCopia</w:t>
            </w:r>
            <w:proofErr w:type="spellEnd"/>
            <w:proofErr w:type="gramEnd"/>
            <w:r w:rsidR="00AD4E5C">
              <w:t xml:space="preserve">() e </w:t>
            </w:r>
            <w:proofErr w:type="spellStart"/>
            <w:r w:rsidR="00AD4E5C">
              <w:t>ProcessarZip</w:t>
            </w:r>
            <w:proofErr w:type="spellEnd"/>
            <w:r w:rsidR="00AD4E5C">
              <w:t>()</w:t>
            </w:r>
            <w:r w:rsidR="00BA2695">
              <w:t xml:space="preserve"> </w:t>
            </w:r>
            <w:r>
              <w:t xml:space="preserve"> .</w:t>
            </w:r>
            <w:r w:rsidR="00C439BE">
              <w:t>...</w:t>
            </w:r>
            <w:r w:rsidR="004B2B51">
              <w:t>..</w:t>
            </w:r>
            <w:r w:rsidR="00BA2695">
              <w:t>........</w:t>
            </w:r>
          </w:p>
        </w:tc>
        <w:tc>
          <w:tcPr>
            <w:tcW w:w="567" w:type="dxa"/>
            <w:vAlign w:val="center"/>
          </w:tcPr>
          <w:p w14:paraId="6765B5AD" w14:textId="77777777" w:rsidR="00502CC7" w:rsidRDefault="007B08F6" w:rsidP="00CB726F">
            <w:pPr>
              <w:spacing w:line="240" w:lineRule="auto"/>
              <w:jc w:val="right"/>
              <w:rPr>
                <w:rFonts w:cs="Times New Roman"/>
                <w:szCs w:val="24"/>
              </w:rPr>
            </w:pPr>
            <w:r>
              <w:rPr>
                <w:rFonts w:cs="Times New Roman"/>
                <w:szCs w:val="24"/>
              </w:rPr>
              <w:t>6</w:t>
            </w:r>
            <w:r w:rsidR="00CB726F">
              <w:rPr>
                <w:rFonts w:cs="Times New Roman"/>
                <w:szCs w:val="24"/>
              </w:rPr>
              <w:t>2</w:t>
            </w:r>
          </w:p>
        </w:tc>
      </w:tr>
      <w:tr w:rsidR="00285219" w14:paraId="143ABABE" w14:textId="77777777" w:rsidTr="004B2B51">
        <w:trPr>
          <w:trHeight w:val="212"/>
        </w:trPr>
        <w:tc>
          <w:tcPr>
            <w:tcW w:w="1242" w:type="dxa"/>
            <w:vAlign w:val="center"/>
          </w:tcPr>
          <w:p w14:paraId="0FFF78D9" w14:textId="77777777" w:rsidR="00285219" w:rsidRDefault="00285219" w:rsidP="009379AE">
            <w:pPr>
              <w:spacing w:line="240" w:lineRule="auto"/>
              <w:jc w:val="left"/>
              <w:rPr>
                <w:rFonts w:cs="Times New Roman"/>
                <w:szCs w:val="24"/>
              </w:rPr>
            </w:pPr>
          </w:p>
        </w:tc>
        <w:tc>
          <w:tcPr>
            <w:tcW w:w="7371" w:type="dxa"/>
            <w:vAlign w:val="center"/>
          </w:tcPr>
          <w:p w14:paraId="56CBC4C5" w14:textId="77777777" w:rsidR="00285219" w:rsidRDefault="00285219" w:rsidP="008554D0">
            <w:pPr>
              <w:spacing w:line="240" w:lineRule="auto"/>
            </w:pPr>
          </w:p>
        </w:tc>
        <w:tc>
          <w:tcPr>
            <w:tcW w:w="567" w:type="dxa"/>
            <w:vAlign w:val="center"/>
          </w:tcPr>
          <w:p w14:paraId="62488C49" w14:textId="77777777" w:rsidR="00285219" w:rsidRDefault="00285219" w:rsidP="009379AE">
            <w:pPr>
              <w:spacing w:line="240" w:lineRule="auto"/>
              <w:jc w:val="right"/>
              <w:rPr>
                <w:rFonts w:cs="Times New Roman"/>
                <w:szCs w:val="24"/>
              </w:rPr>
            </w:pPr>
          </w:p>
        </w:tc>
      </w:tr>
      <w:tr w:rsidR="009B6BF6" w14:paraId="6189F82C" w14:textId="77777777" w:rsidTr="004B2B51">
        <w:trPr>
          <w:trHeight w:val="212"/>
        </w:trPr>
        <w:tc>
          <w:tcPr>
            <w:tcW w:w="1242" w:type="dxa"/>
            <w:vAlign w:val="center"/>
          </w:tcPr>
          <w:p w14:paraId="2C1AC5EB" w14:textId="77777777" w:rsidR="009B6BF6" w:rsidRDefault="009B6BF6" w:rsidP="009379AE">
            <w:pPr>
              <w:spacing w:line="240" w:lineRule="auto"/>
              <w:jc w:val="left"/>
              <w:rPr>
                <w:rFonts w:cs="Times New Roman"/>
                <w:szCs w:val="24"/>
              </w:rPr>
            </w:pPr>
            <w:r>
              <w:rPr>
                <w:rFonts w:cs="Times New Roman"/>
                <w:szCs w:val="24"/>
              </w:rPr>
              <w:t>Figura 28</w:t>
            </w:r>
          </w:p>
        </w:tc>
        <w:tc>
          <w:tcPr>
            <w:tcW w:w="7371" w:type="dxa"/>
            <w:vAlign w:val="center"/>
          </w:tcPr>
          <w:p w14:paraId="1A27995F" w14:textId="77777777" w:rsidR="009B6BF6" w:rsidRDefault="009B6BF6" w:rsidP="009B6BF6">
            <w:pPr>
              <w:spacing w:line="240" w:lineRule="auto"/>
            </w:pPr>
            <w:r>
              <w:t xml:space="preserve">- Tabela com parte dos dados contidos no arquivo </w:t>
            </w:r>
            <w:proofErr w:type="gramStart"/>
            <w:r>
              <w:t>anv.</w:t>
            </w:r>
            <w:proofErr w:type="gramEnd"/>
            <w:r>
              <w:t xml:space="preserve">csv </w:t>
            </w:r>
            <w:r w:rsidR="004C5D6A">
              <w:t>......................</w:t>
            </w:r>
          </w:p>
        </w:tc>
        <w:tc>
          <w:tcPr>
            <w:tcW w:w="567" w:type="dxa"/>
            <w:vAlign w:val="center"/>
          </w:tcPr>
          <w:p w14:paraId="7C33928C" w14:textId="77777777" w:rsidR="009B6BF6" w:rsidRDefault="009B6BF6" w:rsidP="009379AE">
            <w:pPr>
              <w:spacing w:line="240" w:lineRule="auto"/>
              <w:jc w:val="right"/>
              <w:rPr>
                <w:rFonts w:cs="Times New Roman"/>
                <w:szCs w:val="24"/>
              </w:rPr>
            </w:pPr>
            <w:r>
              <w:rPr>
                <w:rFonts w:cs="Times New Roman"/>
                <w:szCs w:val="24"/>
              </w:rPr>
              <w:t>62</w:t>
            </w:r>
          </w:p>
        </w:tc>
      </w:tr>
      <w:tr w:rsidR="009B6BF6" w14:paraId="03477D80" w14:textId="77777777" w:rsidTr="004B2B51">
        <w:trPr>
          <w:trHeight w:val="212"/>
        </w:trPr>
        <w:tc>
          <w:tcPr>
            <w:tcW w:w="1242" w:type="dxa"/>
            <w:vAlign w:val="center"/>
          </w:tcPr>
          <w:p w14:paraId="05029ECF" w14:textId="77777777" w:rsidR="009B6BF6" w:rsidRDefault="009B6BF6" w:rsidP="009379AE">
            <w:pPr>
              <w:spacing w:line="240" w:lineRule="auto"/>
              <w:jc w:val="left"/>
              <w:rPr>
                <w:rFonts w:cs="Times New Roman"/>
                <w:szCs w:val="24"/>
              </w:rPr>
            </w:pPr>
          </w:p>
        </w:tc>
        <w:tc>
          <w:tcPr>
            <w:tcW w:w="7371" w:type="dxa"/>
            <w:vAlign w:val="center"/>
          </w:tcPr>
          <w:p w14:paraId="5093111D" w14:textId="77777777" w:rsidR="009B6BF6" w:rsidRDefault="009B6BF6" w:rsidP="008554D0">
            <w:pPr>
              <w:spacing w:line="240" w:lineRule="auto"/>
            </w:pPr>
          </w:p>
        </w:tc>
        <w:tc>
          <w:tcPr>
            <w:tcW w:w="567" w:type="dxa"/>
            <w:vAlign w:val="center"/>
          </w:tcPr>
          <w:p w14:paraId="35045BEE" w14:textId="77777777" w:rsidR="009B6BF6" w:rsidRDefault="009B6BF6" w:rsidP="009379AE">
            <w:pPr>
              <w:spacing w:line="240" w:lineRule="auto"/>
              <w:jc w:val="right"/>
              <w:rPr>
                <w:rFonts w:cs="Times New Roman"/>
                <w:szCs w:val="24"/>
              </w:rPr>
            </w:pPr>
          </w:p>
        </w:tc>
      </w:tr>
      <w:tr w:rsidR="00502CC7" w14:paraId="5CC5337B" w14:textId="77777777" w:rsidTr="004B2B51">
        <w:trPr>
          <w:trHeight w:val="212"/>
        </w:trPr>
        <w:tc>
          <w:tcPr>
            <w:tcW w:w="1242" w:type="dxa"/>
            <w:vAlign w:val="center"/>
          </w:tcPr>
          <w:p w14:paraId="68A64847" w14:textId="77777777" w:rsidR="00502CC7" w:rsidRDefault="00502CC7" w:rsidP="004F4639">
            <w:pPr>
              <w:spacing w:line="240" w:lineRule="auto"/>
              <w:jc w:val="left"/>
              <w:rPr>
                <w:rFonts w:cs="Times New Roman"/>
                <w:szCs w:val="24"/>
              </w:rPr>
            </w:pPr>
            <w:r>
              <w:rPr>
                <w:rFonts w:cs="Times New Roman"/>
                <w:szCs w:val="24"/>
              </w:rPr>
              <w:t>Figura 2</w:t>
            </w:r>
            <w:r w:rsidR="004F4639">
              <w:rPr>
                <w:rFonts w:cs="Times New Roman"/>
                <w:szCs w:val="24"/>
              </w:rPr>
              <w:t>9</w:t>
            </w:r>
          </w:p>
        </w:tc>
        <w:tc>
          <w:tcPr>
            <w:tcW w:w="7371" w:type="dxa"/>
            <w:vAlign w:val="center"/>
            <w:hideMark/>
          </w:tcPr>
          <w:p w14:paraId="4E2FAF26" w14:textId="77777777" w:rsidR="00502CC7" w:rsidRDefault="003D5A11" w:rsidP="008554D0">
            <w:pPr>
              <w:spacing w:line="240" w:lineRule="auto"/>
              <w:rPr>
                <w:rFonts w:cs="Times New Roman"/>
                <w:szCs w:val="24"/>
              </w:rPr>
            </w:pPr>
            <w:r>
              <w:t xml:space="preserve">- </w:t>
            </w:r>
            <w:r w:rsidR="00AD4E5C">
              <w:t xml:space="preserve">Instância do </w:t>
            </w:r>
            <w:proofErr w:type="spellStart"/>
            <w:proofErr w:type="gramStart"/>
            <w:r w:rsidR="00AD4E5C">
              <w:t>DashGen</w:t>
            </w:r>
            <w:proofErr w:type="spellEnd"/>
            <w:proofErr w:type="gramEnd"/>
            <w:r w:rsidR="00AD4E5C">
              <w:t xml:space="preserve"> com dados inseridos</w:t>
            </w:r>
            <w:r w:rsidR="00BA2695">
              <w:t xml:space="preserve"> </w:t>
            </w:r>
            <w:r>
              <w:t xml:space="preserve"> .......</w:t>
            </w:r>
            <w:r w:rsidR="00BA2695">
              <w:t>........................</w:t>
            </w:r>
            <w:r w:rsidR="004B2B51">
              <w:t>..</w:t>
            </w:r>
            <w:r w:rsidR="00BA2695">
              <w:t>..........</w:t>
            </w:r>
          </w:p>
        </w:tc>
        <w:tc>
          <w:tcPr>
            <w:tcW w:w="567" w:type="dxa"/>
            <w:vAlign w:val="center"/>
          </w:tcPr>
          <w:p w14:paraId="165F301B" w14:textId="77777777" w:rsidR="00502CC7" w:rsidRDefault="007B08F6" w:rsidP="00CB726F">
            <w:pPr>
              <w:spacing w:line="240" w:lineRule="auto"/>
              <w:jc w:val="right"/>
              <w:rPr>
                <w:rFonts w:cs="Times New Roman"/>
                <w:szCs w:val="24"/>
              </w:rPr>
            </w:pPr>
            <w:r>
              <w:rPr>
                <w:rFonts w:cs="Times New Roman"/>
                <w:szCs w:val="24"/>
              </w:rPr>
              <w:t>6</w:t>
            </w:r>
            <w:r w:rsidR="00CB726F">
              <w:rPr>
                <w:rFonts w:cs="Times New Roman"/>
                <w:szCs w:val="24"/>
              </w:rPr>
              <w:t>3</w:t>
            </w:r>
          </w:p>
        </w:tc>
      </w:tr>
      <w:tr w:rsidR="00285219" w14:paraId="0C2564F6" w14:textId="77777777" w:rsidTr="004B2B51">
        <w:trPr>
          <w:trHeight w:val="212"/>
        </w:trPr>
        <w:tc>
          <w:tcPr>
            <w:tcW w:w="1242" w:type="dxa"/>
            <w:vAlign w:val="center"/>
          </w:tcPr>
          <w:p w14:paraId="1454CDF4" w14:textId="77777777" w:rsidR="00285219" w:rsidRDefault="00285219" w:rsidP="009379AE">
            <w:pPr>
              <w:spacing w:line="240" w:lineRule="auto"/>
              <w:jc w:val="left"/>
              <w:rPr>
                <w:rFonts w:cs="Times New Roman"/>
                <w:szCs w:val="24"/>
              </w:rPr>
            </w:pPr>
          </w:p>
        </w:tc>
        <w:tc>
          <w:tcPr>
            <w:tcW w:w="7371" w:type="dxa"/>
            <w:vAlign w:val="center"/>
          </w:tcPr>
          <w:p w14:paraId="146DBC12" w14:textId="77777777" w:rsidR="00285219" w:rsidRDefault="00285219" w:rsidP="008554D0">
            <w:pPr>
              <w:spacing w:line="240" w:lineRule="auto"/>
            </w:pPr>
          </w:p>
        </w:tc>
        <w:tc>
          <w:tcPr>
            <w:tcW w:w="567" w:type="dxa"/>
            <w:vAlign w:val="center"/>
          </w:tcPr>
          <w:p w14:paraId="50D4BB61" w14:textId="77777777" w:rsidR="00285219" w:rsidRDefault="00285219" w:rsidP="009379AE">
            <w:pPr>
              <w:spacing w:line="240" w:lineRule="auto"/>
              <w:jc w:val="right"/>
              <w:rPr>
                <w:rFonts w:cs="Times New Roman"/>
                <w:szCs w:val="24"/>
              </w:rPr>
            </w:pPr>
          </w:p>
        </w:tc>
      </w:tr>
      <w:tr w:rsidR="00502CC7" w14:paraId="41A65E03" w14:textId="77777777" w:rsidTr="004B2B51">
        <w:trPr>
          <w:trHeight w:val="212"/>
        </w:trPr>
        <w:tc>
          <w:tcPr>
            <w:tcW w:w="1242" w:type="dxa"/>
            <w:vAlign w:val="center"/>
          </w:tcPr>
          <w:p w14:paraId="119EFA5A" w14:textId="77777777" w:rsidR="00502CC7" w:rsidRDefault="00502CC7" w:rsidP="004F4639">
            <w:pPr>
              <w:spacing w:line="240" w:lineRule="auto"/>
              <w:jc w:val="left"/>
              <w:rPr>
                <w:rFonts w:cs="Times New Roman"/>
                <w:szCs w:val="24"/>
              </w:rPr>
            </w:pPr>
            <w:r>
              <w:rPr>
                <w:rFonts w:cs="Times New Roman"/>
                <w:szCs w:val="24"/>
              </w:rPr>
              <w:t xml:space="preserve">Figura </w:t>
            </w:r>
            <w:r w:rsidR="004F4639">
              <w:rPr>
                <w:rFonts w:cs="Times New Roman"/>
                <w:szCs w:val="24"/>
              </w:rPr>
              <w:t>30</w:t>
            </w:r>
          </w:p>
        </w:tc>
        <w:tc>
          <w:tcPr>
            <w:tcW w:w="7371" w:type="dxa"/>
            <w:vAlign w:val="center"/>
            <w:hideMark/>
          </w:tcPr>
          <w:p w14:paraId="1AF6FF07" w14:textId="77777777" w:rsidR="00502CC7" w:rsidRDefault="003D5A11" w:rsidP="008554D0">
            <w:pPr>
              <w:spacing w:line="240" w:lineRule="auto"/>
              <w:rPr>
                <w:rFonts w:cs="Times New Roman"/>
                <w:szCs w:val="24"/>
              </w:rPr>
            </w:pPr>
            <w:r>
              <w:t xml:space="preserve">- </w:t>
            </w:r>
            <w:r w:rsidR="00612AAA">
              <w:t>Confirmação do sucesso na geração do dashboard</w:t>
            </w:r>
            <w:proofErr w:type="gramStart"/>
            <w:r w:rsidR="00760EC9">
              <w:t xml:space="preserve"> </w:t>
            </w:r>
            <w:r w:rsidR="00C439BE">
              <w:t xml:space="preserve"> </w:t>
            </w:r>
            <w:r>
              <w:t>...</w:t>
            </w:r>
            <w:proofErr w:type="gramEnd"/>
            <w:r>
              <w:t>.</w:t>
            </w:r>
            <w:r w:rsidR="00760EC9">
              <w:t>..</w:t>
            </w:r>
            <w:r w:rsidR="00C439BE">
              <w:t>..</w:t>
            </w:r>
            <w:r w:rsidR="004B2B51">
              <w:t>..</w:t>
            </w:r>
            <w:r w:rsidR="00C439BE">
              <w:t>......</w:t>
            </w:r>
            <w:r w:rsidR="00760EC9">
              <w:t>...............</w:t>
            </w:r>
          </w:p>
        </w:tc>
        <w:tc>
          <w:tcPr>
            <w:tcW w:w="567" w:type="dxa"/>
            <w:vAlign w:val="center"/>
          </w:tcPr>
          <w:p w14:paraId="10A26917" w14:textId="77777777" w:rsidR="00502CC7" w:rsidRDefault="007B08F6" w:rsidP="00CB726F">
            <w:pPr>
              <w:spacing w:line="240" w:lineRule="auto"/>
              <w:jc w:val="right"/>
              <w:rPr>
                <w:rFonts w:cs="Times New Roman"/>
                <w:szCs w:val="24"/>
              </w:rPr>
            </w:pPr>
            <w:r>
              <w:rPr>
                <w:rFonts w:cs="Times New Roman"/>
                <w:szCs w:val="24"/>
              </w:rPr>
              <w:t>6</w:t>
            </w:r>
            <w:r w:rsidR="00CB726F">
              <w:rPr>
                <w:rFonts w:cs="Times New Roman"/>
                <w:szCs w:val="24"/>
              </w:rPr>
              <w:t>4</w:t>
            </w:r>
          </w:p>
        </w:tc>
      </w:tr>
      <w:tr w:rsidR="00285219" w14:paraId="7F2A780D" w14:textId="77777777" w:rsidTr="004B2B51">
        <w:trPr>
          <w:trHeight w:val="212"/>
        </w:trPr>
        <w:tc>
          <w:tcPr>
            <w:tcW w:w="1242" w:type="dxa"/>
            <w:vAlign w:val="center"/>
          </w:tcPr>
          <w:p w14:paraId="26717DF2" w14:textId="77777777" w:rsidR="00285219" w:rsidRDefault="00285219" w:rsidP="009379AE">
            <w:pPr>
              <w:spacing w:line="240" w:lineRule="auto"/>
              <w:jc w:val="left"/>
              <w:rPr>
                <w:rFonts w:cs="Times New Roman"/>
                <w:szCs w:val="24"/>
              </w:rPr>
            </w:pPr>
          </w:p>
        </w:tc>
        <w:tc>
          <w:tcPr>
            <w:tcW w:w="7371" w:type="dxa"/>
            <w:vAlign w:val="center"/>
          </w:tcPr>
          <w:p w14:paraId="6AF9731F" w14:textId="77777777" w:rsidR="00285219" w:rsidRDefault="00285219" w:rsidP="008554D0">
            <w:pPr>
              <w:spacing w:line="240" w:lineRule="auto"/>
            </w:pPr>
          </w:p>
        </w:tc>
        <w:tc>
          <w:tcPr>
            <w:tcW w:w="567" w:type="dxa"/>
            <w:vAlign w:val="center"/>
          </w:tcPr>
          <w:p w14:paraId="7EC24DAA" w14:textId="77777777" w:rsidR="00285219" w:rsidRDefault="00285219" w:rsidP="009379AE">
            <w:pPr>
              <w:spacing w:line="240" w:lineRule="auto"/>
              <w:jc w:val="right"/>
              <w:rPr>
                <w:rFonts w:cs="Times New Roman"/>
                <w:szCs w:val="24"/>
              </w:rPr>
            </w:pPr>
          </w:p>
        </w:tc>
      </w:tr>
      <w:tr w:rsidR="00BC55FE" w:rsidRPr="00A046EC" w14:paraId="244912B9" w14:textId="77777777" w:rsidTr="004B2B51">
        <w:trPr>
          <w:trHeight w:val="212"/>
        </w:trPr>
        <w:tc>
          <w:tcPr>
            <w:tcW w:w="1242" w:type="dxa"/>
            <w:vAlign w:val="center"/>
          </w:tcPr>
          <w:p w14:paraId="1B4C9053" w14:textId="77777777" w:rsidR="00BC55FE" w:rsidRDefault="00BC55FE" w:rsidP="004F4639">
            <w:pPr>
              <w:spacing w:line="240" w:lineRule="auto"/>
              <w:jc w:val="left"/>
              <w:rPr>
                <w:rFonts w:cs="Times New Roman"/>
                <w:szCs w:val="24"/>
              </w:rPr>
            </w:pPr>
            <w:r>
              <w:rPr>
                <w:rFonts w:cs="Times New Roman"/>
                <w:szCs w:val="24"/>
              </w:rPr>
              <w:t>Figura 3</w:t>
            </w:r>
            <w:r w:rsidR="004F4639">
              <w:rPr>
                <w:rFonts w:cs="Times New Roman"/>
                <w:szCs w:val="24"/>
              </w:rPr>
              <w:t>1</w:t>
            </w:r>
          </w:p>
        </w:tc>
        <w:tc>
          <w:tcPr>
            <w:tcW w:w="7371" w:type="dxa"/>
            <w:vAlign w:val="center"/>
          </w:tcPr>
          <w:p w14:paraId="63496E88" w14:textId="77777777" w:rsidR="00BC55FE" w:rsidRPr="00A046EC" w:rsidRDefault="003D5A11" w:rsidP="008554D0">
            <w:pPr>
              <w:spacing w:line="240" w:lineRule="auto"/>
              <w:rPr>
                <w:rFonts w:cs="Times New Roman"/>
                <w:szCs w:val="24"/>
              </w:rPr>
            </w:pPr>
            <w:r>
              <w:rPr>
                <w:rFonts w:cs="Times New Roman"/>
                <w:szCs w:val="24"/>
              </w:rPr>
              <w:t xml:space="preserve">- </w:t>
            </w:r>
            <w:r w:rsidR="00A046EC" w:rsidRPr="00A046EC">
              <w:rPr>
                <w:rFonts w:cs="Times New Roman"/>
                <w:szCs w:val="24"/>
              </w:rPr>
              <w:t xml:space="preserve">Reprodução de tela do Dashboard gerado pelo </w:t>
            </w:r>
            <w:proofErr w:type="spellStart"/>
            <w:r w:rsidR="00A046EC" w:rsidRPr="00A046EC">
              <w:rPr>
                <w:rFonts w:cs="Times New Roman"/>
                <w:szCs w:val="24"/>
              </w:rPr>
              <w:t>Dashgen</w:t>
            </w:r>
            <w:proofErr w:type="spellEnd"/>
            <w:proofErr w:type="gramStart"/>
            <w:r w:rsidR="00760EC9">
              <w:rPr>
                <w:rFonts w:cs="Times New Roman"/>
                <w:szCs w:val="24"/>
              </w:rPr>
              <w:t xml:space="preserve"> </w:t>
            </w:r>
            <w:r w:rsidR="00C439BE">
              <w:rPr>
                <w:rFonts w:cs="Times New Roman"/>
                <w:szCs w:val="24"/>
              </w:rPr>
              <w:t xml:space="preserve"> </w:t>
            </w:r>
            <w:r w:rsidR="00760EC9">
              <w:rPr>
                <w:rFonts w:cs="Times New Roman"/>
                <w:szCs w:val="24"/>
              </w:rPr>
              <w:t>..</w:t>
            </w:r>
            <w:r>
              <w:rPr>
                <w:rFonts w:cs="Times New Roman"/>
                <w:szCs w:val="24"/>
              </w:rPr>
              <w:t>.</w:t>
            </w:r>
            <w:proofErr w:type="gramEnd"/>
            <w:r w:rsidR="004B2B51">
              <w:rPr>
                <w:rFonts w:cs="Times New Roman"/>
                <w:szCs w:val="24"/>
              </w:rPr>
              <w:t>.</w:t>
            </w:r>
            <w:r w:rsidR="00C439BE">
              <w:rPr>
                <w:rFonts w:cs="Times New Roman"/>
                <w:szCs w:val="24"/>
              </w:rPr>
              <w:t>.....</w:t>
            </w:r>
            <w:r w:rsidR="00760EC9">
              <w:rPr>
                <w:rFonts w:cs="Times New Roman"/>
                <w:szCs w:val="24"/>
              </w:rPr>
              <w:t>.............</w:t>
            </w:r>
          </w:p>
        </w:tc>
        <w:tc>
          <w:tcPr>
            <w:tcW w:w="567" w:type="dxa"/>
            <w:vAlign w:val="center"/>
          </w:tcPr>
          <w:p w14:paraId="132241F5" w14:textId="77777777" w:rsidR="00BC55FE" w:rsidRDefault="007B08F6" w:rsidP="00CB726F">
            <w:pPr>
              <w:spacing w:line="240" w:lineRule="auto"/>
              <w:jc w:val="right"/>
              <w:rPr>
                <w:rFonts w:cs="Times New Roman"/>
                <w:szCs w:val="24"/>
              </w:rPr>
            </w:pPr>
            <w:r>
              <w:rPr>
                <w:rFonts w:cs="Times New Roman"/>
                <w:szCs w:val="24"/>
              </w:rPr>
              <w:t>6</w:t>
            </w:r>
            <w:r w:rsidR="00CB726F">
              <w:rPr>
                <w:rFonts w:cs="Times New Roman"/>
                <w:szCs w:val="24"/>
              </w:rPr>
              <w:t>5</w:t>
            </w:r>
          </w:p>
        </w:tc>
      </w:tr>
    </w:tbl>
    <w:p w14:paraId="225FF7F5" w14:textId="77777777" w:rsidR="00612AAA" w:rsidRDefault="00612AAA" w:rsidP="008D5147">
      <w:pPr>
        <w:spacing w:after="160" w:line="240" w:lineRule="auto"/>
        <w:jc w:val="center"/>
        <w:rPr>
          <w:rFonts w:cs="Times New Roman"/>
          <w:b/>
          <w:szCs w:val="24"/>
        </w:rPr>
      </w:pPr>
    </w:p>
    <w:p w14:paraId="56B8470C" w14:textId="77777777" w:rsidR="00612AAA" w:rsidRDefault="00612AAA">
      <w:pPr>
        <w:spacing w:after="160" w:line="240" w:lineRule="auto"/>
        <w:jc w:val="left"/>
        <w:rPr>
          <w:rFonts w:cs="Times New Roman"/>
          <w:b/>
          <w:szCs w:val="24"/>
        </w:rPr>
      </w:pPr>
      <w:r>
        <w:rPr>
          <w:rFonts w:cs="Times New Roman"/>
          <w:b/>
          <w:szCs w:val="24"/>
        </w:rPr>
        <w:br w:type="page"/>
      </w:r>
    </w:p>
    <w:p w14:paraId="768A776A" w14:textId="77777777" w:rsidR="008D5147" w:rsidRDefault="008D5147" w:rsidP="00EE0572">
      <w:pPr>
        <w:spacing w:line="240" w:lineRule="auto"/>
        <w:jc w:val="center"/>
        <w:rPr>
          <w:rFonts w:cs="Times New Roman"/>
          <w:b/>
          <w:szCs w:val="24"/>
        </w:rPr>
      </w:pPr>
      <w:r>
        <w:rPr>
          <w:rFonts w:cs="Times New Roman"/>
          <w:b/>
          <w:szCs w:val="24"/>
        </w:rPr>
        <w:lastRenderedPageBreak/>
        <w:t>LISTA DE SIGLAS</w:t>
      </w:r>
    </w:p>
    <w:p w14:paraId="39141877" w14:textId="77777777" w:rsidR="008D5147" w:rsidRPr="008D5147" w:rsidRDefault="008D5147" w:rsidP="00EE0572">
      <w:pPr>
        <w:spacing w:line="240" w:lineRule="auto"/>
        <w:jc w:val="center"/>
        <w:rPr>
          <w:rFonts w:cs="Times New Roman"/>
          <w:b/>
          <w:sz w:val="16"/>
          <w:szCs w:val="16"/>
        </w:rPr>
      </w:pPr>
    </w:p>
    <w:p w14:paraId="52FB69EA" w14:textId="77777777" w:rsidR="008D5147" w:rsidRPr="008D5147" w:rsidRDefault="008D5147" w:rsidP="00EE0572">
      <w:pPr>
        <w:spacing w:line="240" w:lineRule="auto"/>
        <w:jc w:val="center"/>
        <w:rPr>
          <w:rFonts w:cs="Times New Roman"/>
          <w:b/>
          <w:sz w:val="16"/>
          <w:szCs w:val="16"/>
        </w:rPr>
      </w:pPr>
    </w:p>
    <w:p w14:paraId="121B2A4D" w14:textId="77777777" w:rsidR="008D5147" w:rsidRDefault="008D5147" w:rsidP="00425F6F">
      <w:pPr>
        <w:pStyle w:val="CabealhodoSumrio"/>
        <w:rPr>
          <w:rFonts w:eastAsiaTheme="minorHAnsi"/>
        </w:rPr>
      </w:pPr>
    </w:p>
    <w:p w14:paraId="37327BDA" w14:textId="77777777" w:rsidR="00911B7C" w:rsidRDefault="00911B7C" w:rsidP="00911B7C">
      <w:pPr>
        <w:spacing w:line="240" w:lineRule="auto"/>
      </w:pPr>
      <w:r w:rsidRPr="00B04AAA">
        <w:t>API</w:t>
      </w:r>
      <w:r w:rsidR="00FC63CC">
        <w:t xml:space="preserve"> - </w:t>
      </w:r>
      <w:proofErr w:type="spellStart"/>
      <w:r w:rsidR="00FC63CC">
        <w:t>Application</w:t>
      </w:r>
      <w:proofErr w:type="spellEnd"/>
      <w:r w:rsidR="00FC63CC">
        <w:t xml:space="preserve"> </w:t>
      </w:r>
      <w:proofErr w:type="spellStart"/>
      <w:r w:rsidR="00FC63CC">
        <w:t>Programming</w:t>
      </w:r>
      <w:proofErr w:type="spellEnd"/>
      <w:r w:rsidR="00FC63CC">
        <w:t xml:space="preserve"> Interface</w:t>
      </w:r>
      <w:r w:rsidRPr="00B04AAA">
        <w:t xml:space="preserve"> </w:t>
      </w:r>
    </w:p>
    <w:p w14:paraId="26C636A9" w14:textId="77777777" w:rsidR="00E3556A" w:rsidRPr="00B04AAA" w:rsidRDefault="00E3556A" w:rsidP="00E3556A">
      <w:pPr>
        <w:spacing w:line="240" w:lineRule="auto"/>
      </w:pPr>
      <w:r w:rsidRPr="00B04AAA">
        <w:t>ASP</w:t>
      </w:r>
      <w:r>
        <w:t xml:space="preserve"> - Active Server </w:t>
      </w:r>
      <w:proofErr w:type="spellStart"/>
      <w:r>
        <w:t>Pages</w:t>
      </w:r>
      <w:proofErr w:type="spellEnd"/>
    </w:p>
    <w:p w14:paraId="1D2BAA6B" w14:textId="77777777" w:rsidR="00E3556A" w:rsidRPr="00B04AAA" w:rsidRDefault="00E3556A" w:rsidP="00E3556A">
      <w:pPr>
        <w:spacing w:line="240" w:lineRule="auto"/>
      </w:pPr>
      <w:r w:rsidRPr="00B04AAA">
        <w:t xml:space="preserve">CASE </w:t>
      </w:r>
      <w:r>
        <w:t xml:space="preserve">- </w:t>
      </w:r>
      <w:r w:rsidRPr="00BB4713">
        <w:t>Computer-</w:t>
      </w:r>
      <w:proofErr w:type="spellStart"/>
      <w:r w:rsidRPr="00BB4713">
        <w:t>Aided</w:t>
      </w:r>
      <w:proofErr w:type="spellEnd"/>
      <w:r w:rsidRPr="00BB4713">
        <w:t xml:space="preserve"> Software </w:t>
      </w:r>
      <w:proofErr w:type="spellStart"/>
      <w:r w:rsidRPr="00BB4713">
        <w:t>Engineering</w:t>
      </w:r>
      <w:proofErr w:type="spellEnd"/>
    </w:p>
    <w:p w14:paraId="2F35871D" w14:textId="77777777" w:rsidR="00E3556A" w:rsidRPr="00B04AAA" w:rsidRDefault="00E3556A" w:rsidP="00E3556A">
      <w:pPr>
        <w:spacing w:line="240" w:lineRule="auto"/>
      </w:pPr>
      <w:r w:rsidRPr="00B04AAA">
        <w:t>COTS</w:t>
      </w:r>
      <w:r>
        <w:t xml:space="preserve"> - </w:t>
      </w:r>
      <w:proofErr w:type="spellStart"/>
      <w:r w:rsidRPr="00FC63CC">
        <w:t>Commercial</w:t>
      </w:r>
      <w:proofErr w:type="spellEnd"/>
      <w:r w:rsidRPr="00FC63CC">
        <w:t xml:space="preserve"> </w:t>
      </w:r>
      <w:proofErr w:type="gramStart"/>
      <w:r w:rsidRPr="00FC63CC">
        <w:t>off</w:t>
      </w:r>
      <w:proofErr w:type="gramEnd"/>
      <w:r w:rsidRPr="00FC63CC">
        <w:t>-</w:t>
      </w:r>
      <w:proofErr w:type="spellStart"/>
      <w:r w:rsidRPr="00FC63CC">
        <w:t>the</w:t>
      </w:r>
      <w:proofErr w:type="spellEnd"/>
      <w:r w:rsidRPr="00FC63CC">
        <w:t>-</w:t>
      </w:r>
      <w:proofErr w:type="spellStart"/>
      <w:r w:rsidRPr="00FC63CC">
        <w:t>shelf</w:t>
      </w:r>
      <w:proofErr w:type="spellEnd"/>
    </w:p>
    <w:p w14:paraId="338D3EE0" w14:textId="77777777" w:rsidR="00E3556A" w:rsidRPr="00B04AAA" w:rsidRDefault="00E3556A" w:rsidP="00E3556A">
      <w:pPr>
        <w:spacing w:line="240" w:lineRule="auto"/>
      </w:pPr>
      <w:r w:rsidRPr="00B04AAA">
        <w:t>CSS</w:t>
      </w:r>
      <w:r>
        <w:t xml:space="preserve"> – </w:t>
      </w:r>
      <w:proofErr w:type="spellStart"/>
      <w:r>
        <w:t>Cascade</w:t>
      </w:r>
      <w:proofErr w:type="spellEnd"/>
      <w:r>
        <w:t xml:space="preserve"> </w:t>
      </w:r>
      <w:proofErr w:type="spellStart"/>
      <w:r>
        <w:t>Style</w:t>
      </w:r>
      <w:proofErr w:type="spellEnd"/>
      <w:r>
        <w:t xml:space="preserve"> </w:t>
      </w:r>
      <w:proofErr w:type="spellStart"/>
      <w:r>
        <w:t>Sheets</w:t>
      </w:r>
      <w:proofErr w:type="spellEnd"/>
      <w:r>
        <w:t xml:space="preserve"> </w:t>
      </w:r>
    </w:p>
    <w:p w14:paraId="4CB1DAF6" w14:textId="77777777" w:rsidR="00E3556A" w:rsidRPr="00B04AAA" w:rsidRDefault="00E3556A" w:rsidP="00E3556A">
      <w:pPr>
        <w:spacing w:line="240" w:lineRule="auto"/>
      </w:pPr>
      <w:r w:rsidRPr="00B04AAA">
        <w:t>CSV</w:t>
      </w:r>
      <w:r>
        <w:t xml:space="preserve"> – </w:t>
      </w:r>
      <w:proofErr w:type="spellStart"/>
      <w:r>
        <w:t>Comma</w:t>
      </w:r>
      <w:proofErr w:type="spellEnd"/>
      <w:r>
        <w:t xml:space="preserve"> </w:t>
      </w:r>
      <w:proofErr w:type="spellStart"/>
      <w:r>
        <w:t>Separated</w:t>
      </w:r>
      <w:proofErr w:type="spellEnd"/>
      <w:r>
        <w:t xml:space="preserve"> </w:t>
      </w:r>
      <w:proofErr w:type="spellStart"/>
      <w:r>
        <w:t>Values</w:t>
      </w:r>
      <w:proofErr w:type="spellEnd"/>
    </w:p>
    <w:p w14:paraId="5E29E310" w14:textId="77777777" w:rsidR="00E3556A" w:rsidRPr="00F86FEF" w:rsidRDefault="00E3556A" w:rsidP="00E3556A">
      <w:pPr>
        <w:spacing w:line="240" w:lineRule="auto"/>
      </w:pPr>
      <w:r w:rsidRPr="00F86FEF">
        <w:t>DOM</w:t>
      </w:r>
      <w:r>
        <w:t xml:space="preserve"> – </w:t>
      </w:r>
      <w:proofErr w:type="spellStart"/>
      <w:r>
        <w:t>Document</w:t>
      </w:r>
      <w:proofErr w:type="spellEnd"/>
      <w:r>
        <w:t xml:space="preserve"> </w:t>
      </w:r>
      <w:proofErr w:type="spellStart"/>
      <w:r>
        <w:t>Object</w:t>
      </w:r>
      <w:proofErr w:type="spellEnd"/>
      <w:r>
        <w:t xml:space="preserve"> </w:t>
      </w:r>
      <w:proofErr w:type="spellStart"/>
      <w:r>
        <w:t>Model</w:t>
      </w:r>
      <w:proofErr w:type="spellEnd"/>
    </w:p>
    <w:p w14:paraId="07F8B289" w14:textId="77777777" w:rsidR="00E3556A" w:rsidRPr="00B04AAA" w:rsidRDefault="00E3556A" w:rsidP="00E3556A">
      <w:pPr>
        <w:spacing w:line="240" w:lineRule="auto"/>
      </w:pPr>
      <w:r w:rsidRPr="00B04AAA">
        <w:t>DSL</w:t>
      </w:r>
      <w:r>
        <w:t xml:space="preserve"> – Domain </w:t>
      </w:r>
      <w:proofErr w:type="spellStart"/>
      <w:r>
        <w:t>Specific</w:t>
      </w:r>
      <w:proofErr w:type="spellEnd"/>
      <w:r>
        <w:t xml:space="preserve"> </w:t>
      </w:r>
      <w:proofErr w:type="spellStart"/>
      <w:r>
        <w:t>Language</w:t>
      </w:r>
      <w:proofErr w:type="spellEnd"/>
    </w:p>
    <w:p w14:paraId="6AE5DD73" w14:textId="77777777" w:rsidR="00E3556A" w:rsidRPr="00B04AAA" w:rsidRDefault="00E3556A" w:rsidP="00E3556A">
      <w:pPr>
        <w:spacing w:line="240" w:lineRule="auto"/>
      </w:pPr>
      <w:r w:rsidRPr="00B04AAA">
        <w:t>ERP</w:t>
      </w:r>
      <w:r>
        <w:t xml:space="preserve"> – Enterprise </w:t>
      </w:r>
      <w:proofErr w:type="spellStart"/>
      <w:r>
        <w:t>Resource</w:t>
      </w:r>
      <w:proofErr w:type="spellEnd"/>
      <w:r>
        <w:t xml:space="preserve"> Planning</w:t>
      </w:r>
    </w:p>
    <w:p w14:paraId="0F6D8103" w14:textId="77777777" w:rsidR="00E3556A" w:rsidRPr="00552D85" w:rsidRDefault="00E3556A" w:rsidP="00E3556A">
      <w:pPr>
        <w:spacing w:line="240" w:lineRule="auto"/>
        <w:rPr>
          <w:lang w:val="en-US"/>
        </w:rPr>
      </w:pPr>
      <w:r w:rsidRPr="00552D85">
        <w:rPr>
          <w:lang w:val="en-US"/>
        </w:rPr>
        <w:t xml:space="preserve">FTL – </w:t>
      </w:r>
      <w:proofErr w:type="spellStart"/>
      <w:r w:rsidRPr="00552D85">
        <w:rPr>
          <w:lang w:val="en-US"/>
        </w:rPr>
        <w:t>FreeMarker</w:t>
      </w:r>
      <w:proofErr w:type="spellEnd"/>
      <w:r w:rsidRPr="00552D85">
        <w:rPr>
          <w:lang w:val="en-US"/>
        </w:rPr>
        <w:t xml:space="preserve"> Template Language</w:t>
      </w:r>
    </w:p>
    <w:p w14:paraId="76FB09DB" w14:textId="77777777" w:rsidR="00E3556A" w:rsidRPr="00552D85" w:rsidRDefault="00E3556A" w:rsidP="00E3556A">
      <w:pPr>
        <w:spacing w:line="240" w:lineRule="auto"/>
        <w:rPr>
          <w:lang w:val="en-US"/>
        </w:rPr>
      </w:pPr>
      <w:r w:rsidRPr="00552D85">
        <w:rPr>
          <w:lang w:val="en-US"/>
        </w:rPr>
        <w:t>FXML – JavaFX Markup Language</w:t>
      </w:r>
    </w:p>
    <w:p w14:paraId="17B6187D" w14:textId="77777777" w:rsidR="00E3556A" w:rsidRPr="00552D85" w:rsidRDefault="00E3556A" w:rsidP="00E3556A">
      <w:pPr>
        <w:spacing w:line="240" w:lineRule="auto"/>
        <w:rPr>
          <w:lang w:val="en-US"/>
        </w:rPr>
      </w:pPr>
      <w:r w:rsidRPr="00552D85">
        <w:rPr>
          <w:lang w:val="en-US"/>
        </w:rPr>
        <w:t>GUI – Graphical User Interface</w:t>
      </w:r>
    </w:p>
    <w:p w14:paraId="3FD625B0" w14:textId="77777777" w:rsidR="00E3556A" w:rsidRPr="00552D85" w:rsidRDefault="00E3556A" w:rsidP="00E3556A">
      <w:pPr>
        <w:spacing w:line="240" w:lineRule="auto"/>
        <w:rPr>
          <w:lang w:val="en-US"/>
        </w:rPr>
      </w:pPr>
      <w:r w:rsidRPr="00552D85">
        <w:rPr>
          <w:lang w:val="en-US"/>
        </w:rPr>
        <w:t>HTML – Hypertext Markup Language</w:t>
      </w:r>
    </w:p>
    <w:p w14:paraId="1570A635" w14:textId="77777777" w:rsidR="00E3556A" w:rsidRPr="00552D85" w:rsidRDefault="00E3556A" w:rsidP="00E3556A">
      <w:pPr>
        <w:spacing w:line="240" w:lineRule="auto"/>
        <w:rPr>
          <w:lang w:val="en-US"/>
        </w:rPr>
      </w:pPr>
      <w:r w:rsidRPr="00552D85">
        <w:rPr>
          <w:lang w:val="en-US"/>
        </w:rPr>
        <w:t>IDE – Integrated Development Environment</w:t>
      </w:r>
    </w:p>
    <w:p w14:paraId="1DA50DDB" w14:textId="77777777" w:rsidR="00E3556A" w:rsidRPr="00552D85" w:rsidRDefault="00E3556A" w:rsidP="00E3556A">
      <w:pPr>
        <w:spacing w:line="240" w:lineRule="auto"/>
        <w:rPr>
          <w:lang w:val="en-US"/>
        </w:rPr>
      </w:pPr>
      <w:r w:rsidRPr="00552D85">
        <w:rPr>
          <w:lang w:val="en-US"/>
        </w:rPr>
        <w:t>JDK – Java Development Kit</w:t>
      </w:r>
    </w:p>
    <w:p w14:paraId="601152CA" w14:textId="77777777" w:rsidR="00E3556A" w:rsidRPr="00552D85" w:rsidRDefault="00E3556A" w:rsidP="00E3556A">
      <w:pPr>
        <w:spacing w:line="240" w:lineRule="auto"/>
        <w:rPr>
          <w:lang w:val="en-US"/>
        </w:rPr>
      </w:pPr>
      <w:r w:rsidRPr="00552D85">
        <w:rPr>
          <w:lang w:val="en-US"/>
        </w:rPr>
        <w:t xml:space="preserve">JSON – </w:t>
      </w:r>
      <w:proofErr w:type="spellStart"/>
      <w:r w:rsidRPr="00552D85">
        <w:rPr>
          <w:lang w:val="en-US"/>
        </w:rPr>
        <w:t>Javascript</w:t>
      </w:r>
      <w:proofErr w:type="spellEnd"/>
      <w:r w:rsidRPr="00552D85">
        <w:rPr>
          <w:lang w:val="en-US"/>
        </w:rPr>
        <w:t xml:space="preserve"> Object Notation</w:t>
      </w:r>
    </w:p>
    <w:p w14:paraId="13A1ED1F" w14:textId="77777777" w:rsidR="00911B7C" w:rsidRPr="00552D85" w:rsidRDefault="00911B7C" w:rsidP="00911B7C">
      <w:pPr>
        <w:spacing w:line="240" w:lineRule="auto"/>
        <w:rPr>
          <w:lang w:val="en-US"/>
        </w:rPr>
      </w:pPr>
      <w:r w:rsidRPr="00552D85">
        <w:rPr>
          <w:lang w:val="en-US"/>
        </w:rPr>
        <w:t>JSP</w:t>
      </w:r>
      <w:r w:rsidR="00FC63CC" w:rsidRPr="00552D85">
        <w:rPr>
          <w:lang w:val="en-US"/>
        </w:rPr>
        <w:t xml:space="preserve"> - Java Server Pages</w:t>
      </w:r>
      <w:r w:rsidRPr="00552D85">
        <w:rPr>
          <w:lang w:val="en-US"/>
        </w:rPr>
        <w:tab/>
      </w:r>
    </w:p>
    <w:p w14:paraId="46127AA7" w14:textId="77777777" w:rsidR="00E3556A" w:rsidRPr="00552D85" w:rsidRDefault="00E3556A" w:rsidP="00E3556A">
      <w:pPr>
        <w:spacing w:line="240" w:lineRule="auto"/>
        <w:rPr>
          <w:lang w:val="en-US"/>
        </w:rPr>
      </w:pPr>
      <w:r w:rsidRPr="00552D85">
        <w:rPr>
          <w:lang w:val="en-US"/>
        </w:rPr>
        <w:t>MVC – Model-View-Controller</w:t>
      </w:r>
    </w:p>
    <w:p w14:paraId="4DF841F1" w14:textId="77777777" w:rsidR="00E3556A" w:rsidRPr="00552D85" w:rsidRDefault="00E3556A" w:rsidP="00E3556A">
      <w:pPr>
        <w:spacing w:line="240" w:lineRule="auto"/>
        <w:rPr>
          <w:lang w:val="en-US"/>
        </w:rPr>
      </w:pPr>
      <w:r w:rsidRPr="00552D85">
        <w:rPr>
          <w:lang w:val="en-US"/>
        </w:rPr>
        <w:t>PHP – PHP Hypertext Processor</w:t>
      </w:r>
    </w:p>
    <w:p w14:paraId="48069C42" w14:textId="77777777" w:rsidR="00E3556A" w:rsidRPr="00552D85" w:rsidRDefault="00E3556A" w:rsidP="00E3556A">
      <w:pPr>
        <w:spacing w:line="240" w:lineRule="auto"/>
        <w:rPr>
          <w:lang w:val="en-US"/>
        </w:rPr>
      </w:pPr>
      <w:r w:rsidRPr="00552D85">
        <w:rPr>
          <w:lang w:val="en-US"/>
        </w:rPr>
        <w:t>POM – Project Object Model</w:t>
      </w:r>
    </w:p>
    <w:p w14:paraId="40A5646C" w14:textId="77777777" w:rsidR="00911B7C" w:rsidRPr="00552D85" w:rsidRDefault="00911B7C" w:rsidP="00911B7C">
      <w:pPr>
        <w:spacing w:line="240" w:lineRule="auto"/>
        <w:rPr>
          <w:lang w:val="en-US"/>
        </w:rPr>
      </w:pPr>
      <w:r w:rsidRPr="00552D85">
        <w:rPr>
          <w:lang w:val="en-US"/>
        </w:rPr>
        <w:t>SVG</w:t>
      </w:r>
      <w:r w:rsidR="00FC63CC" w:rsidRPr="00552D85">
        <w:rPr>
          <w:lang w:val="en-US"/>
        </w:rPr>
        <w:t xml:space="preserve"> – Scalable Vector Graphics</w:t>
      </w:r>
    </w:p>
    <w:p w14:paraId="240A51E9" w14:textId="77777777" w:rsidR="00C42C95" w:rsidRPr="00552D85" w:rsidRDefault="00C42C95" w:rsidP="00C42C95">
      <w:pPr>
        <w:spacing w:line="240" w:lineRule="auto"/>
        <w:rPr>
          <w:lang w:val="en-US"/>
        </w:rPr>
      </w:pPr>
      <w:r w:rsidRPr="00552D85">
        <w:rPr>
          <w:lang w:val="en-US"/>
        </w:rPr>
        <w:t>UML – Unified Markup Language</w:t>
      </w:r>
    </w:p>
    <w:p w14:paraId="3AF526D8" w14:textId="77777777" w:rsidR="00B04AAA" w:rsidRPr="00552D85" w:rsidRDefault="00B04AAA" w:rsidP="00911B7C">
      <w:pPr>
        <w:spacing w:line="240" w:lineRule="auto"/>
        <w:rPr>
          <w:lang w:val="en-US"/>
        </w:rPr>
      </w:pPr>
      <w:r w:rsidRPr="00552D85">
        <w:rPr>
          <w:lang w:val="en-US"/>
        </w:rPr>
        <w:t>VTL</w:t>
      </w:r>
      <w:r w:rsidR="00C915E0" w:rsidRPr="00552D85">
        <w:rPr>
          <w:lang w:val="en-US"/>
        </w:rPr>
        <w:t xml:space="preserve"> – Velocity Template Language</w:t>
      </w:r>
    </w:p>
    <w:p w14:paraId="69E00615" w14:textId="77777777" w:rsidR="00C42C95" w:rsidRPr="00552D85" w:rsidRDefault="00C42C95" w:rsidP="00C42C95">
      <w:pPr>
        <w:spacing w:line="240" w:lineRule="auto"/>
        <w:rPr>
          <w:lang w:val="en-US"/>
        </w:rPr>
      </w:pPr>
      <w:r w:rsidRPr="00552D85">
        <w:rPr>
          <w:lang w:val="en-US"/>
        </w:rPr>
        <w:t>WYSIWYG – What you see is what you get</w:t>
      </w:r>
    </w:p>
    <w:p w14:paraId="525636C2" w14:textId="77777777" w:rsidR="00B04AAA" w:rsidRPr="00F86FEF" w:rsidRDefault="00C42C95" w:rsidP="00911B7C">
      <w:pPr>
        <w:spacing w:line="240" w:lineRule="auto"/>
      </w:pPr>
      <w:r>
        <w:t>X</w:t>
      </w:r>
      <w:r w:rsidR="00B04AAA" w:rsidRPr="00F86FEF">
        <w:t>ML</w:t>
      </w:r>
      <w:r w:rsidR="00C915E0">
        <w:t xml:space="preserve"> – </w:t>
      </w:r>
      <w:proofErr w:type="spellStart"/>
      <w:r w:rsidR="00C915E0">
        <w:t>Extensible</w:t>
      </w:r>
      <w:proofErr w:type="spellEnd"/>
      <w:r w:rsidR="00C915E0">
        <w:t xml:space="preserve"> </w:t>
      </w:r>
      <w:proofErr w:type="spellStart"/>
      <w:r w:rsidR="00C915E0">
        <w:t>Markup</w:t>
      </w:r>
      <w:proofErr w:type="spellEnd"/>
      <w:r w:rsidR="00C915E0">
        <w:t xml:space="preserve"> </w:t>
      </w:r>
      <w:proofErr w:type="spellStart"/>
      <w:r w:rsidR="00C915E0">
        <w:t>Language</w:t>
      </w:r>
      <w:proofErr w:type="spellEnd"/>
      <w:r w:rsidR="00B04AAA" w:rsidRPr="00F86FEF">
        <w:t xml:space="preserve"> </w:t>
      </w:r>
    </w:p>
    <w:p w14:paraId="507F963A" w14:textId="77777777" w:rsidR="00172A38" w:rsidRPr="00F86FEF" w:rsidRDefault="00172A38" w:rsidP="00911B7C">
      <w:pPr>
        <w:spacing w:line="240" w:lineRule="auto"/>
      </w:pPr>
      <w:r w:rsidRPr="00F86FEF">
        <w:t>ZIP</w:t>
      </w:r>
      <w:r w:rsidR="00C915E0">
        <w:t xml:space="preserve"> – formato de compactação de arquivos</w:t>
      </w:r>
    </w:p>
    <w:p w14:paraId="49B32289" w14:textId="77777777" w:rsidR="008D5147" w:rsidRPr="00B04AAA" w:rsidRDefault="008D5147" w:rsidP="00911B7C">
      <w:pPr>
        <w:spacing w:line="240" w:lineRule="auto"/>
        <w:rPr>
          <w:b/>
        </w:rPr>
      </w:pPr>
      <w:r>
        <w:rPr>
          <w:b/>
        </w:rPr>
        <w:br w:type="page"/>
      </w:r>
    </w:p>
    <w:sdt>
      <w:sdtPr>
        <w:rPr>
          <w:rFonts w:eastAsiaTheme="minorHAnsi" w:cs="Arial"/>
          <w:b w:val="0"/>
          <w:szCs w:val="24"/>
          <w:lang w:eastAsia="en-US"/>
        </w:rPr>
        <w:id w:val="-1548911189"/>
        <w:docPartObj>
          <w:docPartGallery w:val="Table of Contents"/>
          <w:docPartUnique/>
        </w:docPartObj>
      </w:sdtPr>
      <w:sdtEndPr>
        <w:rPr>
          <w:rFonts w:cstheme="minorBidi"/>
          <w:bCs/>
          <w:szCs w:val="22"/>
        </w:rPr>
      </w:sdtEndPr>
      <w:sdtContent>
        <w:p w14:paraId="7840B815" w14:textId="77777777" w:rsidR="00305883" w:rsidRPr="00440AFC" w:rsidRDefault="00207EEC" w:rsidP="00425F6F">
          <w:pPr>
            <w:pStyle w:val="CabealhodoSumrio"/>
            <w:rPr>
              <w:rFonts w:cs="Arial"/>
              <w:szCs w:val="24"/>
            </w:rPr>
          </w:pPr>
          <w:r w:rsidRPr="00440AFC">
            <w:rPr>
              <w:rFonts w:cs="Arial"/>
              <w:szCs w:val="24"/>
            </w:rPr>
            <w:t>SUMÁRIO</w:t>
          </w:r>
        </w:p>
        <w:p w14:paraId="65E3076C" w14:textId="77777777" w:rsidR="00207EEC" w:rsidRPr="00440AFC" w:rsidRDefault="00207EEC" w:rsidP="00207EEC">
          <w:pPr>
            <w:spacing w:line="240" w:lineRule="auto"/>
            <w:rPr>
              <w:rFonts w:cs="Arial"/>
              <w:szCs w:val="24"/>
              <w:lang w:eastAsia="pt-BR"/>
            </w:rPr>
          </w:pPr>
        </w:p>
        <w:p w14:paraId="51A09592" w14:textId="77777777" w:rsidR="00207EEC" w:rsidRPr="00440AFC" w:rsidRDefault="00207EEC" w:rsidP="00207EEC">
          <w:pPr>
            <w:spacing w:line="240" w:lineRule="auto"/>
            <w:rPr>
              <w:rFonts w:cs="Arial"/>
              <w:szCs w:val="24"/>
              <w:lang w:eastAsia="pt-BR"/>
            </w:rPr>
          </w:pPr>
        </w:p>
        <w:p w14:paraId="1896EBFE" w14:textId="77777777" w:rsidR="00207EEC" w:rsidRPr="00440AFC" w:rsidRDefault="00207EEC" w:rsidP="00207EEC">
          <w:pPr>
            <w:spacing w:line="240" w:lineRule="auto"/>
            <w:rPr>
              <w:rFonts w:cs="Arial"/>
              <w:szCs w:val="24"/>
              <w:lang w:eastAsia="pt-BR"/>
            </w:rPr>
          </w:pPr>
        </w:p>
        <w:p w14:paraId="70E81C9A" w14:textId="77777777" w:rsidR="00C75F15" w:rsidRPr="002C265F" w:rsidRDefault="00F4107C" w:rsidP="002C265F">
          <w:pPr>
            <w:pStyle w:val="Sumrio2"/>
            <w:rPr>
              <w:rStyle w:val="Hyperlink"/>
            </w:rPr>
          </w:pPr>
          <w:r w:rsidRPr="00440AFC">
            <w:fldChar w:fldCharType="begin"/>
          </w:r>
          <w:r w:rsidR="00305883" w:rsidRPr="00440AFC">
            <w:instrText xml:space="preserve"> TOC \o "1-3" \h \z \u </w:instrText>
          </w:r>
          <w:r w:rsidRPr="00440AFC">
            <w:fldChar w:fldCharType="separate"/>
          </w:r>
          <w:hyperlink w:anchor="_Toc35796553" w:history="1">
            <w:r w:rsidR="00C75F15" w:rsidRPr="002C265F">
              <w:rPr>
                <w:rStyle w:val="Hyperlink"/>
              </w:rPr>
              <w:t xml:space="preserve">1 </w:t>
            </w:r>
            <w:r w:rsidR="00D96A6A" w:rsidRPr="002C265F">
              <w:rPr>
                <w:rStyle w:val="Hyperlink"/>
              </w:rPr>
              <w:tab/>
            </w:r>
            <w:r w:rsidR="00BA1C10">
              <w:rPr>
                <w:rStyle w:val="Hyperlink"/>
              </w:rPr>
              <w:tab/>
            </w:r>
            <w:r w:rsidR="00C75F15" w:rsidRPr="002C265F">
              <w:rPr>
                <w:rStyle w:val="Hyperlink"/>
              </w:rPr>
              <w:t>INTRODUÇÃO</w:t>
            </w:r>
            <w:r w:rsidR="00C75F15" w:rsidRPr="0009699C">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_Toc35796553 \h </w:instrText>
            </w:r>
            <w:r w:rsidR="00C75F15" w:rsidRPr="002C265F">
              <w:rPr>
                <w:rStyle w:val="Hyperlink"/>
                <w:webHidden/>
              </w:rPr>
            </w:r>
            <w:r w:rsidR="00C75F15" w:rsidRPr="002C265F">
              <w:rPr>
                <w:rStyle w:val="Hyperlink"/>
                <w:webHidden/>
              </w:rPr>
              <w:fldChar w:fldCharType="separate"/>
            </w:r>
            <w:r w:rsidR="00C75F15" w:rsidRPr="002C265F">
              <w:rPr>
                <w:rStyle w:val="Hyperlink"/>
                <w:webHidden/>
              </w:rPr>
              <w:t>16</w:t>
            </w:r>
            <w:r w:rsidR="00C75F15" w:rsidRPr="002C265F">
              <w:rPr>
                <w:rStyle w:val="Hyperlink"/>
                <w:webHidden/>
              </w:rPr>
              <w:fldChar w:fldCharType="end"/>
            </w:r>
          </w:hyperlink>
        </w:p>
        <w:p w14:paraId="139E3C08" w14:textId="77777777" w:rsidR="00C75F15" w:rsidRPr="002C265F" w:rsidRDefault="004C19AA" w:rsidP="002C265F">
          <w:pPr>
            <w:pStyle w:val="Sumrio2"/>
            <w:rPr>
              <w:rStyle w:val="Hyperlink"/>
            </w:rPr>
          </w:pPr>
          <w:hyperlink w:anchor="_Toc35796554" w:history="1">
            <w:r w:rsidR="00C75F15" w:rsidRPr="002C265F">
              <w:rPr>
                <w:rStyle w:val="Hyperlink"/>
              </w:rPr>
              <w:t xml:space="preserve">1.1 </w:t>
            </w:r>
            <w:r w:rsidR="00D96A6A" w:rsidRPr="002C265F">
              <w:rPr>
                <w:rStyle w:val="Hyperlink"/>
              </w:rPr>
              <w:tab/>
            </w:r>
            <w:r w:rsidR="00D96A6A" w:rsidRPr="002C265F">
              <w:rPr>
                <w:rStyle w:val="Hyperlink"/>
              </w:rPr>
              <w:tab/>
            </w:r>
            <w:r w:rsidR="00C75F15" w:rsidRPr="002C265F">
              <w:rPr>
                <w:rStyle w:val="Hyperlink"/>
              </w:rPr>
              <w:t>Objetivo e delimitação de escopo</w:t>
            </w:r>
            <w:r w:rsidR="00C75F15" w:rsidRPr="0009699C">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_Toc35796554 \h </w:instrText>
            </w:r>
            <w:r w:rsidR="00C75F15" w:rsidRPr="002C265F">
              <w:rPr>
                <w:rStyle w:val="Hyperlink"/>
                <w:webHidden/>
              </w:rPr>
            </w:r>
            <w:r w:rsidR="00C75F15" w:rsidRPr="002C265F">
              <w:rPr>
                <w:rStyle w:val="Hyperlink"/>
                <w:webHidden/>
              </w:rPr>
              <w:fldChar w:fldCharType="separate"/>
            </w:r>
            <w:r w:rsidR="00C75F15" w:rsidRPr="002C265F">
              <w:rPr>
                <w:rStyle w:val="Hyperlink"/>
                <w:webHidden/>
              </w:rPr>
              <w:t>17</w:t>
            </w:r>
            <w:r w:rsidR="00C75F15" w:rsidRPr="002C265F">
              <w:rPr>
                <w:rStyle w:val="Hyperlink"/>
                <w:webHidden/>
              </w:rPr>
              <w:fldChar w:fldCharType="end"/>
            </w:r>
          </w:hyperlink>
        </w:p>
        <w:p w14:paraId="3871AA97" w14:textId="77777777" w:rsidR="00C75F15" w:rsidRPr="002C265F" w:rsidRDefault="004C19AA" w:rsidP="002C265F">
          <w:pPr>
            <w:pStyle w:val="Sumrio2"/>
            <w:rPr>
              <w:rStyle w:val="Hyperlink"/>
            </w:rPr>
          </w:pPr>
          <w:hyperlink w:anchor="_Toc35796555" w:history="1">
            <w:r w:rsidR="00C75F15" w:rsidRPr="002C265F">
              <w:rPr>
                <w:rStyle w:val="Hyperlink"/>
              </w:rPr>
              <w:t xml:space="preserve">1.2 </w:t>
            </w:r>
            <w:r w:rsidR="00D96A6A" w:rsidRPr="002C265F">
              <w:rPr>
                <w:rStyle w:val="Hyperlink"/>
              </w:rPr>
              <w:tab/>
            </w:r>
            <w:r w:rsidR="00D96A6A" w:rsidRPr="002C265F">
              <w:rPr>
                <w:rStyle w:val="Hyperlink"/>
              </w:rPr>
              <w:tab/>
            </w:r>
            <w:r w:rsidR="00C75F15" w:rsidRPr="002C265F">
              <w:rPr>
                <w:rStyle w:val="Hyperlink"/>
              </w:rPr>
              <w:t>Procedimentos metodológicos</w:t>
            </w:r>
            <w:r w:rsidR="00C75F15" w:rsidRPr="008006AE">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_Toc35796555 \h </w:instrText>
            </w:r>
            <w:r w:rsidR="00C75F15" w:rsidRPr="002C265F">
              <w:rPr>
                <w:rStyle w:val="Hyperlink"/>
                <w:webHidden/>
              </w:rPr>
            </w:r>
            <w:r w:rsidR="00C75F15" w:rsidRPr="002C265F">
              <w:rPr>
                <w:rStyle w:val="Hyperlink"/>
                <w:webHidden/>
              </w:rPr>
              <w:fldChar w:fldCharType="separate"/>
            </w:r>
            <w:r w:rsidR="00C75F15" w:rsidRPr="002C265F">
              <w:rPr>
                <w:rStyle w:val="Hyperlink"/>
                <w:webHidden/>
              </w:rPr>
              <w:t>18</w:t>
            </w:r>
            <w:r w:rsidR="00C75F15" w:rsidRPr="002C265F">
              <w:rPr>
                <w:rStyle w:val="Hyperlink"/>
                <w:webHidden/>
              </w:rPr>
              <w:fldChar w:fldCharType="end"/>
            </w:r>
          </w:hyperlink>
        </w:p>
        <w:p w14:paraId="7BAA38B8" w14:textId="77777777" w:rsidR="00C75F15" w:rsidRPr="002C265F" w:rsidRDefault="004C19AA" w:rsidP="002C265F">
          <w:pPr>
            <w:pStyle w:val="Sumrio2"/>
            <w:rPr>
              <w:rStyle w:val="Hyperlink"/>
            </w:rPr>
          </w:pPr>
          <w:hyperlink w:anchor="_Toc35796556" w:history="1">
            <w:r w:rsidR="00C75F15" w:rsidRPr="002C265F">
              <w:rPr>
                <w:rStyle w:val="Hyperlink"/>
              </w:rPr>
              <w:t xml:space="preserve">1.3 </w:t>
            </w:r>
            <w:r w:rsidR="00D96A6A" w:rsidRPr="002C265F">
              <w:rPr>
                <w:rStyle w:val="Hyperlink"/>
              </w:rPr>
              <w:tab/>
            </w:r>
            <w:r w:rsidR="00D96A6A" w:rsidRPr="002C265F">
              <w:rPr>
                <w:rStyle w:val="Hyperlink"/>
              </w:rPr>
              <w:tab/>
            </w:r>
            <w:r w:rsidR="00C75F15" w:rsidRPr="002C265F">
              <w:rPr>
                <w:rStyle w:val="Hyperlink"/>
              </w:rPr>
              <w:t>Organização do trabalho</w:t>
            </w:r>
            <w:r w:rsidR="00C75F15" w:rsidRPr="008006AE">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_Toc35796556 \h </w:instrText>
            </w:r>
            <w:r w:rsidR="00C75F15" w:rsidRPr="002C265F">
              <w:rPr>
                <w:rStyle w:val="Hyperlink"/>
                <w:webHidden/>
              </w:rPr>
            </w:r>
            <w:r w:rsidR="00C75F15" w:rsidRPr="002C265F">
              <w:rPr>
                <w:rStyle w:val="Hyperlink"/>
                <w:webHidden/>
              </w:rPr>
              <w:fldChar w:fldCharType="separate"/>
            </w:r>
            <w:r w:rsidR="00C75F15" w:rsidRPr="002C265F">
              <w:rPr>
                <w:rStyle w:val="Hyperlink"/>
                <w:webHidden/>
              </w:rPr>
              <w:t>18</w:t>
            </w:r>
            <w:r w:rsidR="00C75F15" w:rsidRPr="002C265F">
              <w:rPr>
                <w:rStyle w:val="Hyperlink"/>
                <w:webHidden/>
              </w:rPr>
              <w:fldChar w:fldCharType="end"/>
            </w:r>
          </w:hyperlink>
        </w:p>
        <w:p w14:paraId="4C4EF131" w14:textId="77777777" w:rsidR="00C75F15" w:rsidRPr="002C265F" w:rsidRDefault="00C75F15" w:rsidP="002C265F">
          <w:pPr>
            <w:pStyle w:val="Sumrio2"/>
            <w:rPr>
              <w:rStyle w:val="Hyperlink"/>
            </w:rPr>
          </w:pPr>
        </w:p>
        <w:p w14:paraId="0B87B281" w14:textId="77777777" w:rsidR="00C75F15" w:rsidRPr="002C265F" w:rsidRDefault="004C19AA" w:rsidP="002C265F">
          <w:pPr>
            <w:pStyle w:val="Sumrio2"/>
            <w:rPr>
              <w:rStyle w:val="Hyperlink"/>
            </w:rPr>
          </w:pPr>
          <w:hyperlink w:anchor="_Toc35796557" w:history="1">
            <w:r w:rsidR="00C75F15" w:rsidRPr="002C265F">
              <w:rPr>
                <w:rStyle w:val="Hyperlink"/>
              </w:rPr>
              <w:t>2</w:t>
            </w:r>
            <w:r w:rsidR="00D96A6A" w:rsidRPr="002C265F">
              <w:rPr>
                <w:rStyle w:val="Hyperlink"/>
              </w:rPr>
              <w:tab/>
            </w:r>
            <w:r w:rsidR="00BA1C10">
              <w:rPr>
                <w:rStyle w:val="Hyperlink"/>
              </w:rPr>
              <w:tab/>
            </w:r>
            <w:r w:rsidR="00C75F15" w:rsidRPr="002C265F">
              <w:rPr>
                <w:rStyle w:val="Hyperlink"/>
              </w:rPr>
              <w:t>FUNDAMENTAÇÃO TEÓRICA</w:t>
            </w:r>
            <w:r w:rsidR="00C75F15" w:rsidRPr="008006AE">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_Toc35796557 \h </w:instrText>
            </w:r>
            <w:r w:rsidR="00C75F15" w:rsidRPr="002C265F">
              <w:rPr>
                <w:rStyle w:val="Hyperlink"/>
                <w:webHidden/>
              </w:rPr>
            </w:r>
            <w:r w:rsidR="00C75F15" w:rsidRPr="002C265F">
              <w:rPr>
                <w:rStyle w:val="Hyperlink"/>
                <w:webHidden/>
              </w:rPr>
              <w:fldChar w:fldCharType="separate"/>
            </w:r>
            <w:r w:rsidR="00C75F15" w:rsidRPr="002C265F">
              <w:rPr>
                <w:rStyle w:val="Hyperlink"/>
                <w:webHidden/>
              </w:rPr>
              <w:t>19</w:t>
            </w:r>
            <w:r w:rsidR="00C75F15" w:rsidRPr="002C265F">
              <w:rPr>
                <w:rStyle w:val="Hyperlink"/>
                <w:webHidden/>
              </w:rPr>
              <w:fldChar w:fldCharType="end"/>
            </w:r>
          </w:hyperlink>
        </w:p>
        <w:p w14:paraId="6FD7C033" w14:textId="77777777" w:rsidR="00C75F15" w:rsidRPr="002C265F" w:rsidRDefault="004C19AA" w:rsidP="002C265F">
          <w:pPr>
            <w:pStyle w:val="Sumrio2"/>
            <w:rPr>
              <w:rStyle w:val="Hyperlink"/>
            </w:rPr>
          </w:pPr>
          <w:hyperlink w:anchor="_Toc35796558" w:history="1">
            <w:r w:rsidR="00C75F15" w:rsidRPr="002C265F">
              <w:rPr>
                <w:rStyle w:val="Hyperlink"/>
              </w:rPr>
              <w:t xml:space="preserve">2.1 </w:t>
            </w:r>
            <w:r w:rsidR="00D96A6A" w:rsidRPr="002C265F">
              <w:rPr>
                <w:rStyle w:val="Hyperlink"/>
              </w:rPr>
              <w:tab/>
            </w:r>
            <w:r w:rsidR="00D96A6A" w:rsidRPr="002C265F">
              <w:rPr>
                <w:rStyle w:val="Hyperlink"/>
              </w:rPr>
              <w:tab/>
            </w:r>
            <w:r w:rsidR="00C75F15" w:rsidRPr="002C265F">
              <w:rPr>
                <w:rStyle w:val="Hyperlink"/>
              </w:rPr>
              <w:t>Reuso de Software</w:t>
            </w:r>
            <w:r w:rsidR="00C75F15" w:rsidRPr="008006AE">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_Toc35796558 \h </w:instrText>
            </w:r>
            <w:r w:rsidR="00C75F15" w:rsidRPr="002C265F">
              <w:rPr>
                <w:rStyle w:val="Hyperlink"/>
                <w:webHidden/>
              </w:rPr>
            </w:r>
            <w:r w:rsidR="00C75F15" w:rsidRPr="002C265F">
              <w:rPr>
                <w:rStyle w:val="Hyperlink"/>
                <w:webHidden/>
              </w:rPr>
              <w:fldChar w:fldCharType="separate"/>
            </w:r>
            <w:r w:rsidR="00C75F15" w:rsidRPr="002C265F">
              <w:rPr>
                <w:rStyle w:val="Hyperlink"/>
                <w:webHidden/>
              </w:rPr>
              <w:t>19</w:t>
            </w:r>
            <w:r w:rsidR="00C75F15" w:rsidRPr="002C265F">
              <w:rPr>
                <w:rStyle w:val="Hyperlink"/>
                <w:webHidden/>
              </w:rPr>
              <w:fldChar w:fldCharType="end"/>
            </w:r>
          </w:hyperlink>
        </w:p>
        <w:p w14:paraId="42F54D5A" w14:textId="77777777" w:rsidR="00C75F15" w:rsidRPr="002C265F" w:rsidRDefault="004C19AA" w:rsidP="002C265F">
          <w:pPr>
            <w:pStyle w:val="Sumrio2"/>
            <w:rPr>
              <w:rStyle w:val="Hyperlink"/>
              <w:b w:val="0"/>
            </w:rPr>
          </w:pPr>
          <w:hyperlink w:anchor="_Toc35796559" w:history="1">
            <w:r w:rsidR="00C75F15" w:rsidRPr="002C265F">
              <w:rPr>
                <w:rStyle w:val="Hyperlink"/>
                <w:b w:val="0"/>
              </w:rPr>
              <w:t>2.1.1</w:t>
            </w:r>
            <w:r w:rsidR="00440AFC" w:rsidRPr="002C265F">
              <w:rPr>
                <w:rStyle w:val="Hyperlink"/>
                <w:b w:val="0"/>
              </w:rPr>
              <w:t xml:space="preserve">   </w:t>
            </w:r>
            <w:r w:rsidR="00C75F15" w:rsidRPr="002C265F">
              <w:rPr>
                <w:rStyle w:val="Hyperlink"/>
                <w:b w:val="0"/>
              </w:rPr>
              <w:t>Técnicas de aplicação de reuso de software</w:t>
            </w:r>
            <w:r w:rsidR="00CE005E" w:rsidRPr="002C265F">
              <w:rPr>
                <w:rStyle w:val="Hyperlink"/>
                <w:b w:val="0"/>
              </w:rPr>
              <w:t xml:space="preserve"> </w:t>
            </w:r>
            <w:r w:rsidR="00C75F15" w:rsidRPr="002C265F">
              <w:rPr>
                <w:rStyle w:val="Hyperlink"/>
                <w:b w:val="0"/>
                <w:webHidden/>
              </w:rPr>
              <w:tab/>
            </w:r>
            <w:r w:rsidR="00C75F15" w:rsidRPr="003075EC">
              <w:rPr>
                <w:rStyle w:val="Hyperlink"/>
                <w:webHidden/>
              </w:rPr>
              <w:fldChar w:fldCharType="begin"/>
            </w:r>
            <w:r w:rsidR="00C75F15" w:rsidRPr="003075EC">
              <w:rPr>
                <w:rStyle w:val="Hyperlink"/>
                <w:webHidden/>
              </w:rPr>
              <w:instrText xml:space="preserve"> PAGEREF _Toc35796559 \h </w:instrText>
            </w:r>
            <w:r w:rsidR="00C75F15" w:rsidRPr="003075EC">
              <w:rPr>
                <w:rStyle w:val="Hyperlink"/>
                <w:webHidden/>
              </w:rPr>
            </w:r>
            <w:r w:rsidR="00C75F15" w:rsidRPr="003075EC">
              <w:rPr>
                <w:rStyle w:val="Hyperlink"/>
                <w:webHidden/>
              </w:rPr>
              <w:fldChar w:fldCharType="separate"/>
            </w:r>
            <w:r w:rsidR="00C75F15" w:rsidRPr="003075EC">
              <w:rPr>
                <w:rStyle w:val="Hyperlink"/>
                <w:webHidden/>
              </w:rPr>
              <w:t>21</w:t>
            </w:r>
            <w:r w:rsidR="00C75F15" w:rsidRPr="003075EC">
              <w:rPr>
                <w:rStyle w:val="Hyperlink"/>
                <w:webHidden/>
              </w:rPr>
              <w:fldChar w:fldCharType="end"/>
            </w:r>
          </w:hyperlink>
        </w:p>
        <w:p w14:paraId="57A55407" w14:textId="77777777" w:rsidR="00C75F15" w:rsidRPr="002C265F" w:rsidRDefault="004C19AA" w:rsidP="002C265F">
          <w:pPr>
            <w:pStyle w:val="Sumrio2"/>
            <w:rPr>
              <w:rStyle w:val="Hyperlink"/>
              <w:b w:val="0"/>
            </w:rPr>
          </w:pPr>
          <w:hyperlink w:anchor="_Toc35796560" w:history="1">
            <w:r w:rsidR="00C75F15" w:rsidRPr="002C265F">
              <w:rPr>
                <w:rStyle w:val="Hyperlink"/>
                <w:b w:val="0"/>
              </w:rPr>
              <w:t>2.1.2</w:t>
            </w:r>
            <w:r w:rsidR="00440AFC" w:rsidRPr="002C265F">
              <w:rPr>
                <w:rStyle w:val="Hyperlink"/>
                <w:b w:val="0"/>
              </w:rPr>
              <w:t xml:space="preserve">   </w:t>
            </w:r>
            <w:r w:rsidR="00C75F15" w:rsidRPr="002C265F">
              <w:rPr>
                <w:rStyle w:val="Hyperlink"/>
                <w:b w:val="0"/>
              </w:rPr>
              <w:t>Geradores de programas</w:t>
            </w:r>
            <w:r w:rsidR="00C75F15" w:rsidRPr="002C265F">
              <w:rPr>
                <w:rStyle w:val="Hyperlink"/>
                <w:b w:val="0"/>
                <w:webHidden/>
              </w:rPr>
              <w:tab/>
            </w:r>
            <w:r w:rsidR="00C75F15" w:rsidRPr="003075EC">
              <w:rPr>
                <w:rStyle w:val="Hyperlink"/>
                <w:webHidden/>
              </w:rPr>
              <w:fldChar w:fldCharType="begin"/>
            </w:r>
            <w:r w:rsidR="00C75F15" w:rsidRPr="003075EC">
              <w:rPr>
                <w:rStyle w:val="Hyperlink"/>
                <w:webHidden/>
              </w:rPr>
              <w:instrText xml:space="preserve"> PAGEREF _Toc35796560 \h </w:instrText>
            </w:r>
            <w:r w:rsidR="00C75F15" w:rsidRPr="003075EC">
              <w:rPr>
                <w:rStyle w:val="Hyperlink"/>
                <w:webHidden/>
              </w:rPr>
            </w:r>
            <w:r w:rsidR="00C75F15" w:rsidRPr="003075EC">
              <w:rPr>
                <w:rStyle w:val="Hyperlink"/>
                <w:webHidden/>
              </w:rPr>
              <w:fldChar w:fldCharType="separate"/>
            </w:r>
            <w:r w:rsidR="00C75F15" w:rsidRPr="003075EC">
              <w:rPr>
                <w:rStyle w:val="Hyperlink"/>
                <w:webHidden/>
              </w:rPr>
              <w:t>22</w:t>
            </w:r>
            <w:r w:rsidR="00C75F15" w:rsidRPr="003075EC">
              <w:rPr>
                <w:rStyle w:val="Hyperlink"/>
                <w:webHidden/>
              </w:rPr>
              <w:fldChar w:fldCharType="end"/>
            </w:r>
          </w:hyperlink>
        </w:p>
        <w:p w14:paraId="7C9584AE" w14:textId="77777777" w:rsidR="00C75F15" w:rsidRPr="002C265F" w:rsidRDefault="004C19AA" w:rsidP="002C265F">
          <w:pPr>
            <w:pStyle w:val="Sumrio2"/>
            <w:rPr>
              <w:rStyle w:val="Hyperlink"/>
            </w:rPr>
          </w:pPr>
          <w:hyperlink w:anchor="_Toc35796561" w:history="1">
            <w:r w:rsidR="00C75F15" w:rsidRPr="002C265F">
              <w:rPr>
                <w:rStyle w:val="Hyperlink"/>
              </w:rPr>
              <w:t xml:space="preserve">2.2 </w:t>
            </w:r>
            <w:r w:rsidR="00D96A6A" w:rsidRPr="002C265F">
              <w:rPr>
                <w:rStyle w:val="Hyperlink"/>
              </w:rPr>
              <w:tab/>
            </w:r>
            <w:r w:rsidR="00D96A6A" w:rsidRPr="002C265F">
              <w:rPr>
                <w:rStyle w:val="Hyperlink"/>
              </w:rPr>
              <w:tab/>
            </w:r>
            <w:r w:rsidR="00C75F15" w:rsidRPr="002C265F">
              <w:rPr>
                <w:rStyle w:val="Hyperlink"/>
              </w:rPr>
              <w:t>Motores de gabarito (Template Engines)</w:t>
            </w:r>
            <w:r w:rsidR="00C75F15" w:rsidRPr="008006AE">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_Toc35796561 \h </w:instrText>
            </w:r>
            <w:r w:rsidR="00C75F15" w:rsidRPr="002C265F">
              <w:rPr>
                <w:rStyle w:val="Hyperlink"/>
                <w:webHidden/>
              </w:rPr>
            </w:r>
            <w:r w:rsidR="00C75F15" w:rsidRPr="002C265F">
              <w:rPr>
                <w:rStyle w:val="Hyperlink"/>
                <w:webHidden/>
              </w:rPr>
              <w:fldChar w:fldCharType="separate"/>
            </w:r>
            <w:r w:rsidR="00C75F15" w:rsidRPr="002C265F">
              <w:rPr>
                <w:rStyle w:val="Hyperlink"/>
                <w:webHidden/>
              </w:rPr>
              <w:t>23</w:t>
            </w:r>
            <w:r w:rsidR="00C75F15" w:rsidRPr="002C265F">
              <w:rPr>
                <w:rStyle w:val="Hyperlink"/>
                <w:webHidden/>
              </w:rPr>
              <w:fldChar w:fldCharType="end"/>
            </w:r>
          </w:hyperlink>
        </w:p>
        <w:p w14:paraId="0F0FF5E2" w14:textId="77777777" w:rsidR="00C75F15" w:rsidRPr="002C265F" w:rsidRDefault="004C19AA" w:rsidP="002C265F">
          <w:pPr>
            <w:pStyle w:val="Sumrio2"/>
            <w:rPr>
              <w:rStyle w:val="Hyperlink"/>
              <w:b w:val="0"/>
            </w:rPr>
          </w:pPr>
          <w:hyperlink w:anchor="_Toc35796562" w:history="1">
            <w:r w:rsidR="00C75F15" w:rsidRPr="002C265F">
              <w:rPr>
                <w:rStyle w:val="Hyperlink"/>
                <w:b w:val="0"/>
              </w:rPr>
              <w:t xml:space="preserve">2.2.1 </w:t>
            </w:r>
            <w:r w:rsidR="00D96A6A" w:rsidRPr="002C265F">
              <w:rPr>
                <w:rStyle w:val="Hyperlink"/>
                <w:b w:val="0"/>
              </w:rPr>
              <w:t xml:space="preserve">  </w:t>
            </w:r>
            <w:r w:rsidR="00C75F15" w:rsidRPr="002C265F">
              <w:rPr>
                <w:rStyle w:val="Hyperlink"/>
                <w:b w:val="0"/>
              </w:rPr>
              <w:t>Elementos básicos de motores de gabarito</w:t>
            </w:r>
            <w:r w:rsidR="00C75F15" w:rsidRPr="002C265F">
              <w:rPr>
                <w:rStyle w:val="Hyperlink"/>
                <w:b w:val="0"/>
                <w:webHidden/>
              </w:rPr>
              <w:tab/>
            </w:r>
            <w:r w:rsidR="00C75F15" w:rsidRPr="003075EC">
              <w:rPr>
                <w:rStyle w:val="Hyperlink"/>
                <w:webHidden/>
              </w:rPr>
              <w:fldChar w:fldCharType="begin"/>
            </w:r>
            <w:r w:rsidR="00C75F15" w:rsidRPr="003075EC">
              <w:rPr>
                <w:rStyle w:val="Hyperlink"/>
                <w:webHidden/>
              </w:rPr>
              <w:instrText xml:space="preserve"> PAGEREF _Toc35796562 \h </w:instrText>
            </w:r>
            <w:r w:rsidR="00C75F15" w:rsidRPr="003075EC">
              <w:rPr>
                <w:rStyle w:val="Hyperlink"/>
                <w:webHidden/>
              </w:rPr>
            </w:r>
            <w:r w:rsidR="00C75F15" w:rsidRPr="003075EC">
              <w:rPr>
                <w:rStyle w:val="Hyperlink"/>
                <w:webHidden/>
              </w:rPr>
              <w:fldChar w:fldCharType="separate"/>
            </w:r>
            <w:r w:rsidR="00C75F15" w:rsidRPr="003075EC">
              <w:rPr>
                <w:rStyle w:val="Hyperlink"/>
                <w:webHidden/>
              </w:rPr>
              <w:t>24</w:t>
            </w:r>
            <w:r w:rsidR="00C75F15" w:rsidRPr="003075EC">
              <w:rPr>
                <w:rStyle w:val="Hyperlink"/>
                <w:webHidden/>
              </w:rPr>
              <w:fldChar w:fldCharType="end"/>
            </w:r>
          </w:hyperlink>
        </w:p>
        <w:p w14:paraId="72589D84" w14:textId="77777777" w:rsidR="00C75F15" w:rsidRPr="002C265F" w:rsidRDefault="004C19AA" w:rsidP="002C265F">
          <w:pPr>
            <w:pStyle w:val="Sumrio2"/>
            <w:rPr>
              <w:rStyle w:val="Hyperlink"/>
            </w:rPr>
          </w:pPr>
          <w:hyperlink w:anchor="_Toc35796563" w:history="1">
            <w:r w:rsidR="00C75F15" w:rsidRPr="002C265F">
              <w:rPr>
                <w:rStyle w:val="Hyperlink"/>
              </w:rPr>
              <w:t xml:space="preserve">2.3 </w:t>
            </w:r>
            <w:r w:rsidR="00D96A6A" w:rsidRPr="002C265F">
              <w:rPr>
                <w:rStyle w:val="Hyperlink"/>
              </w:rPr>
              <w:tab/>
              <w:t xml:space="preserve"> </w:t>
            </w:r>
            <w:r w:rsidR="00D96A6A" w:rsidRPr="002C265F">
              <w:rPr>
                <w:rStyle w:val="Hyperlink"/>
              </w:rPr>
              <w:tab/>
            </w:r>
            <w:r w:rsidR="00C75F15" w:rsidRPr="002C265F">
              <w:rPr>
                <w:rStyle w:val="Hyperlink"/>
              </w:rPr>
              <w:t>Estado da arte em motores de gabaritos</w:t>
            </w:r>
            <w:r w:rsidR="00C75F15" w:rsidRPr="002C265F">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_Toc35796563 \h </w:instrText>
            </w:r>
            <w:r w:rsidR="00C75F15" w:rsidRPr="002C265F">
              <w:rPr>
                <w:rStyle w:val="Hyperlink"/>
                <w:webHidden/>
              </w:rPr>
            </w:r>
            <w:r w:rsidR="00C75F15" w:rsidRPr="002C265F">
              <w:rPr>
                <w:rStyle w:val="Hyperlink"/>
                <w:webHidden/>
              </w:rPr>
              <w:fldChar w:fldCharType="separate"/>
            </w:r>
            <w:r w:rsidR="00C75F15" w:rsidRPr="002C265F">
              <w:rPr>
                <w:rStyle w:val="Hyperlink"/>
                <w:webHidden/>
              </w:rPr>
              <w:t>25</w:t>
            </w:r>
            <w:r w:rsidR="00C75F15" w:rsidRPr="002C265F">
              <w:rPr>
                <w:rStyle w:val="Hyperlink"/>
                <w:webHidden/>
              </w:rPr>
              <w:fldChar w:fldCharType="end"/>
            </w:r>
          </w:hyperlink>
        </w:p>
        <w:p w14:paraId="4C9FB68E" w14:textId="77777777" w:rsidR="00C75F15" w:rsidRPr="002C265F" w:rsidRDefault="004C19AA" w:rsidP="002C265F">
          <w:pPr>
            <w:pStyle w:val="Sumrio2"/>
            <w:rPr>
              <w:rStyle w:val="Hyperlink"/>
              <w:b w:val="0"/>
            </w:rPr>
          </w:pPr>
          <w:hyperlink w:anchor="_Toc35796564" w:history="1">
            <w:r w:rsidR="00C75F15" w:rsidRPr="002C265F">
              <w:rPr>
                <w:rStyle w:val="Hyperlink"/>
                <w:b w:val="0"/>
              </w:rPr>
              <w:t xml:space="preserve">2.3.1 </w:t>
            </w:r>
            <w:r w:rsidR="00D96A6A" w:rsidRPr="002C265F">
              <w:rPr>
                <w:rStyle w:val="Hyperlink"/>
                <w:b w:val="0"/>
              </w:rPr>
              <w:t xml:space="preserve">  </w:t>
            </w:r>
            <w:r w:rsidR="00C75F15" w:rsidRPr="002C265F">
              <w:rPr>
                <w:rStyle w:val="Hyperlink"/>
                <w:b w:val="0"/>
              </w:rPr>
              <w:t>Apache Velocity</w:t>
            </w:r>
            <w:r w:rsidR="00C75F15" w:rsidRPr="002C265F">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_Toc35796564 \h </w:instrText>
            </w:r>
            <w:r w:rsidR="00C75F15" w:rsidRPr="002C265F">
              <w:rPr>
                <w:rStyle w:val="Hyperlink"/>
                <w:webHidden/>
              </w:rPr>
            </w:r>
            <w:r w:rsidR="00C75F15" w:rsidRPr="002C265F">
              <w:rPr>
                <w:rStyle w:val="Hyperlink"/>
                <w:webHidden/>
              </w:rPr>
              <w:fldChar w:fldCharType="separate"/>
            </w:r>
            <w:r w:rsidR="00C75F15" w:rsidRPr="002C265F">
              <w:rPr>
                <w:rStyle w:val="Hyperlink"/>
                <w:webHidden/>
              </w:rPr>
              <w:t>26</w:t>
            </w:r>
            <w:r w:rsidR="00C75F15" w:rsidRPr="002C265F">
              <w:rPr>
                <w:rStyle w:val="Hyperlink"/>
                <w:webHidden/>
              </w:rPr>
              <w:fldChar w:fldCharType="end"/>
            </w:r>
          </w:hyperlink>
        </w:p>
        <w:p w14:paraId="262B4B1E" w14:textId="77777777" w:rsidR="00C75F15" w:rsidRPr="0026642D" w:rsidRDefault="004C19AA" w:rsidP="002C265F">
          <w:pPr>
            <w:pStyle w:val="Sumrio2"/>
            <w:rPr>
              <w:rStyle w:val="Hyperlink"/>
            </w:rPr>
          </w:pPr>
          <w:hyperlink w:anchor="_Toc35796565" w:history="1">
            <w:r w:rsidR="00C75F15" w:rsidRPr="002C265F">
              <w:rPr>
                <w:rStyle w:val="Hyperlink"/>
                <w:b w:val="0"/>
              </w:rPr>
              <w:t xml:space="preserve">2.3.2 </w:t>
            </w:r>
            <w:r w:rsidR="00D96A6A" w:rsidRPr="002C265F">
              <w:rPr>
                <w:rStyle w:val="Hyperlink"/>
                <w:b w:val="0"/>
              </w:rPr>
              <w:t xml:space="preserve">  </w:t>
            </w:r>
            <w:r w:rsidR="00C75F15" w:rsidRPr="002C265F">
              <w:rPr>
                <w:rStyle w:val="Hyperlink"/>
                <w:b w:val="0"/>
              </w:rPr>
              <w:t>Apache Freemarker</w:t>
            </w:r>
            <w:r w:rsidR="00C75F15" w:rsidRPr="002C265F">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_Toc35796565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28</w:t>
            </w:r>
            <w:r w:rsidR="00C75F15" w:rsidRPr="0026642D">
              <w:rPr>
                <w:rStyle w:val="Hyperlink"/>
                <w:webHidden/>
              </w:rPr>
              <w:fldChar w:fldCharType="end"/>
            </w:r>
          </w:hyperlink>
        </w:p>
        <w:p w14:paraId="65ED7618" w14:textId="77777777" w:rsidR="00C75F15" w:rsidRPr="0026642D" w:rsidRDefault="004C19AA" w:rsidP="002C265F">
          <w:pPr>
            <w:pStyle w:val="Sumrio2"/>
            <w:rPr>
              <w:rStyle w:val="Hyperlink"/>
            </w:rPr>
          </w:pPr>
          <w:hyperlink w:anchor="_Toc35796566" w:history="1">
            <w:r w:rsidR="00C75F15" w:rsidRPr="002C265F">
              <w:rPr>
                <w:rStyle w:val="Hyperlink"/>
                <w:b w:val="0"/>
              </w:rPr>
              <w:t xml:space="preserve">2.3.3 </w:t>
            </w:r>
            <w:r w:rsidR="00D96A6A" w:rsidRPr="002C265F">
              <w:rPr>
                <w:rStyle w:val="Hyperlink"/>
                <w:b w:val="0"/>
              </w:rPr>
              <w:t xml:space="preserve">  </w:t>
            </w:r>
            <w:r w:rsidR="00C75F15" w:rsidRPr="002C265F">
              <w:rPr>
                <w:rStyle w:val="Hyperlink"/>
                <w:b w:val="0"/>
              </w:rPr>
              <w:t>Critérios usados na avaliação dos motores de gabaritos pesquisados</w:t>
            </w:r>
            <w:r w:rsidR="00C75F15" w:rsidRPr="002C265F">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_Toc35796566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30</w:t>
            </w:r>
            <w:r w:rsidR="00C75F15" w:rsidRPr="0026642D">
              <w:rPr>
                <w:rStyle w:val="Hyperlink"/>
                <w:webHidden/>
              </w:rPr>
              <w:fldChar w:fldCharType="end"/>
            </w:r>
          </w:hyperlink>
        </w:p>
        <w:p w14:paraId="61D85966" w14:textId="77777777" w:rsidR="00C75F15" w:rsidRPr="0026642D" w:rsidRDefault="004C19AA" w:rsidP="002C265F">
          <w:pPr>
            <w:pStyle w:val="Sumrio2"/>
            <w:rPr>
              <w:rStyle w:val="Hyperlink"/>
            </w:rPr>
          </w:pPr>
          <w:hyperlink w:anchor="_Toc35796567" w:history="1">
            <w:r w:rsidR="00C75F15" w:rsidRPr="00440AFC">
              <w:rPr>
                <w:rStyle w:val="Hyperlink"/>
              </w:rPr>
              <w:t>2.2</w:t>
            </w:r>
            <w:r w:rsidR="00D96A6A" w:rsidRPr="00440AFC">
              <w:rPr>
                <w:rStyle w:val="Hyperlink"/>
              </w:rPr>
              <w:tab/>
            </w:r>
            <w:r w:rsidR="00D96A6A" w:rsidRPr="00440AFC">
              <w:rPr>
                <w:rStyle w:val="Hyperlink"/>
              </w:rPr>
              <w:tab/>
            </w:r>
            <w:r w:rsidR="00C75F15" w:rsidRPr="00440AFC">
              <w:rPr>
                <w:rStyle w:val="Hyperlink"/>
              </w:rPr>
              <w:t>Apache Maven</w:t>
            </w:r>
            <w:r w:rsidR="00C75F15" w:rsidRPr="008006AE">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_Toc35796567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31</w:t>
            </w:r>
            <w:r w:rsidR="00C75F15" w:rsidRPr="0026642D">
              <w:rPr>
                <w:rStyle w:val="Hyperlink"/>
                <w:webHidden/>
              </w:rPr>
              <w:fldChar w:fldCharType="end"/>
            </w:r>
          </w:hyperlink>
        </w:p>
        <w:p w14:paraId="43EA805C" w14:textId="77777777" w:rsidR="00C75F15" w:rsidRPr="0026642D" w:rsidRDefault="004C19AA" w:rsidP="002C265F">
          <w:pPr>
            <w:pStyle w:val="Sumrio2"/>
            <w:rPr>
              <w:rStyle w:val="Hyperlink"/>
            </w:rPr>
          </w:pPr>
          <w:hyperlink w:anchor="_Toc35796568" w:history="1">
            <w:r w:rsidR="00C75F15" w:rsidRPr="00440AFC">
              <w:rPr>
                <w:rStyle w:val="Hyperlink"/>
              </w:rPr>
              <w:t>2.4</w:t>
            </w:r>
            <w:r w:rsidR="00D96A6A" w:rsidRPr="00440AFC">
              <w:rPr>
                <w:rStyle w:val="Hyperlink"/>
              </w:rPr>
              <w:tab/>
            </w:r>
            <w:r w:rsidR="00D96A6A" w:rsidRPr="00440AFC">
              <w:rPr>
                <w:rStyle w:val="Hyperlink"/>
              </w:rPr>
              <w:tab/>
            </w:r>
            <w:r w:rsidR="00C75F15" w:rsidRPr="00440AFC">
              <w:rPr>
                <w:rStyle w:val="Hyperlink"/>
              </w:rPr>
              <w:t>DC.js</w:t>
            </w:r>
            <w:r w:rsidR="00C75F15" w:rsidRPr="00FB409C">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_Toc35796568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33</w:t>
            </w:r>
            <w:r w:rsidR="00C75F15" w:rsidRPr="0026642D">
              <w:rPr>
                <w:rStyle w:val="Hyperlink"/>
                <w:webHidden/>
              </w:rPr>
              <w:fldChar w:fldCharType="end"/>
            </w:r>
          </w:hyperlink>
        </w:p>
        <w:p w14:paraId="164B2F41" w14:textId="77777777" w:rsidR="00C75F15" w:rsidRPr="0026642D" w:rsidRDefault="004C19AA" w:rsidP="002C265F">
          <w:pPr>
            <w:pStyle w:val="Sumrio2"/>
            <w:rPr>
              <w:rStyle w:val="Hyperlink"/>
            </w:rPr>
          </w:pPr>
          <w:hyperlink w:anchor="_Toc35796569" w:history="1">
            <w:r w:rsidR="00C75F15" w:rsidRPr="002C265F">
              <w:rPr>
                <w:rStyle w:val="Hyperlink"/>
                <w:b w:val="0"/>
              </w:rPr>
              <w:t xml:space="preserve">2.4.1 </w:t>
            </w:r>
            <w:r w:rsidR="00D96A6A" w:rsidRPr="002C265F">
              <w:rPr>
                <w:rStyle w:val="Hyperlink"/>
                <w:b w:val="0"/>
              </w:rPr>
              <w:t xml:space="preserve">  </w:t>
            </w:r>
            <w:r w:rsidR="00C75F15" w:rsidRPr="002C265F">
              <w:rPr>
                <w:rStyle w:val="Hyperlink"/>
                <w:b w:val="0"/>
              </w:rPr>
              <w:t>Crossfilter.js</w:t>
            </w:r>
            <w:r w:rsidR="00C75F15" w:rsidRPr="002C265F">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_Toc35796569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34</w:t>
            </w:r>
            <w:r w:rsidR="00C75F15" w:rsidRPr="0026642D">
              <w:rPr>
                <w:rStyle w:val="Hyperlink"/>
                <w:webHidden/>
              </w:rPr>
              <w:fldChar w:fldCharType="end"/>
            </w:r>
          </w:hyperlink>
        </w:p>
        <w:p w14:paraId="5D607E51" w14:textId="77777777" w:rsidR="00C75F15" w:rsidRPr="0026642D" w:rsidRDefault="004C19AA" w:rsidP="002C265F">
          <w:pPr>
            <w:pStyle w:val="Sumrio2"/>
            <w:rPr>
              <w:rStyle w:val="Hyperlink"/>
            </w:rPr>
          </w:pPr>
          <w:hyperlink w:anchor="_Toc35796570" w:history="1">
            <w:r w:rsidR="00C75F15" w:rsidRPr="002C265F">
              <w:rPr>
                <w:rStyle w:val="Hyperlink"/>
                <w:b w:val="0"/>
              </w:rPr>
              <w:t xml:space="preserve">2.4.2 </w:t>
            </w:r>
            <w:r w:rsidR="00D96A6A" w:rsidRPr="002C265F">
              <w:rPr>
                <w:rStyle w:val="Hyperlink"/>
                <w:b w:val="0"/>
              </w:rPr>
              <w:t xml:space="preserve">  </w:t>
            </w:r>
            <w:r w:rsidR="00C75F15" w:rsidRPr="002C265F">
              <w:rPr>
                <w:rStyle w:val="Hyperlink"/>
                <w:b w:val="0"/>
              </w:rPr>
              <w:t>D3.js</w:t>
            </w:r>
            <w:r w:rsidR="00C75F15" w:rsidRPr="002C265F">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_Toc35796570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34</w:t>
            </w:r>
            <w:r w:rsidR="00C75F15" w:rsidRPr="0026642D">
              <w:rPr>
                <w:rStyle w:val="Hyperlink"/>
                <w:webHidden/>
              </w:rPr>
              <w:fldChar w:fldCharType="end"/>
            </w:r>
          </w:hyperlink>
        </w:p>
        <w:p w14:paraId="59DAE1FC" w14:textId="77777777" w:rsidR="00C75F15" w:rsidRPr="0026642D" w:rsidRDefault="004C19AA" w:rsidP="002C265F">
          <w:pPr>
            <w:pStyle w:val="Sumrio2"/>
            <w:rPr>
              <w:rStyle w:val="Hyperlink"/>
            </w:rPr>
          </w:pPr>
          <w:hyperlink w:anchor="_Toc35796571" w:history="1">
            <w:r w:rsidR="00C75F15" w:rsidRPr="00440AFC">
              <w:rPr>
                <w:rStyle w:val="Hyperlink"/>
              </w:rPr>
              <w:t xml:space="preserve">2.5 </w:t>
            </w:r>
            <w:r w:rsidR="00D96A6A" w:rsidRPr="00440AFC">
              <w:rPr>
                <w:rStyle w:val="Hyperlink"/>
              </w:rPr>
              <w:tab/>
            </w:r>
            <w:r w:rsidR="00D96A6A" w:rsidRPr="00440AFC">
              <w:rPr>
                <w:rStyle w:val="Hyperlink"/>
              </w:rPr>
              <w:tab/>
            </w:r>
            <w:r w:rsidR="00C75F15" w:rsidRPr="00440AFC">
              <w:rPr>
                <w:rStyle w:val="Hyperlink"/>
              </w:rPr>
              <w:t>Outras bibliotecas utilizadas neste trabalho</w:t>
            </w:r>
            <w:r w:rsidR="00C75F15" w:rsidRPr="00F24A25">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_Toc35796571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34</w:t>
            </w:r>
            <w:r w:rsidR="00C75F15" w:rsidRPr="0026642D">
              <w:rPr>
                <w:rStyle w:val="Hyperlink"/>
                <w:webHidden/>
              </w:rPr>
              <w:fldChar w:fldCharType="end"/>
            </w:r>
          </w:hyperlink>
        </w:p>
        <w:p w14:paraId="3D1C645A" w14:textId="77777777" w:rsidR="00C75F15" w:rsidRPr="0026642D" w:rsidRDefault="004C19AA" w:rsidP="002C265F">
          <w:pPr>
            <w:pStyle w:val="Sumrio2"/>
            <w:rPr>
              <w:rStyle w:val="Hyperlink"/>
            </w:rPr>
          </w:pPr>
          <w:hyperlink w:anchor="_Toc35796572" w:history="1">
            <w:r w:rsidR="00C75F15" w:rsidRPr="0080125E">
              <w:rPr>
                <w:rStyle w:val="Hyperlink"/>
                <w:b w:val="0"/>
              </w:rPr>
              <w:t xml:space="preserve">2.5.1 </w:t>
            </w:r>
            <w:r w:rsidR="00D96A6A" w:rsidRPr="0080125E">
              <w:rPr>
                <w:rStyle w:val="Hyperlink"/>
                <w:b w:val="0"/>
              </w:rPr>
              <w:t xml:space="preserve">  </w:t>
            </w:r>
            <w:r w:rsidR="00C75F15" w:rsidRPr="0080125E">
              <w:rPr>
                <w:rStyle w:val="Hyperlink"/>
                <w:b w:val="0"/>
              </w:rPr>
              <w:t>Apache Commons CSV</w:t>
            </w:r>
            <w:r w:rsidR="00C75F15" w:rsidRPr="0080125E">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_Toc35796572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34</w:t>
            </w:r>
            <w:r w:rsidR="00C75F15" w:rsidRPr="0026642D">
              <w:rPr>
                <w:rStyle w:val="Hyperlink"/>
                <w:webHidden/>
              </w:rPr>
              <w:fldChar w:fldCharType="end"/>
            </w:r>
          </w:hyperlink>
        </w:p>
        <w:p w14:paraId="0542A871" w14:textId="77777777" w:rsidR="00C75F15" w:rsidRPr="0026642D" w:rsidRDefault="004C19AA" w:rsidP="002C265F">
          <w:pPr>
            <w:pStyle w:val="Sumrio2"/>
            <w:rPr>
              <w:rStyle w:val="Hyperlink"/>
            </w:rPr>
          </w:pPr>
          <w:hyperlink w:anchor="_Toc35796573" w:history="1">
            <w:r w:rsidR="00C75F15" w:rsidRPr="008E445B">
              <w:rPr>
                <w:rStyle w:val="Hyperlink"/>
                <w:b w:val="0"/>
              </w:rPr>
              <w:t xml:space="preserve">2.5.2 </w:t>
            </w:r>
            <w:r w:rsidR="00D96A6A" w:rsidRPr="008E445B">
              <w:rPr>
                <w:rStyle w:val="Hyperlink"/>
                <w:b w:val="0"/>
              </w:rPr>
              <w:t xml:space="preserve">  </w:t>
            </w:r>
            <w:r w:rsidR="00C75F15" w:rsidRPr="008E445B">
              <w:rPr>
                <w:rStyle w:val="Hyperlink"/>
                <w:b w:val="0"/>
              </w:rPr>
              <w:t>Apache Commons IO</w:t>
            </w:r>
            <w:r w:rsidR="00C75F15" w:rsidRPr="008E445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_Toc35796573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35</w:t>
            </w:r>
            <w:r w:rsidR="00C75F15" w:rsidRPr="0026642D">
              <w:rPr>
                <w:rStyle w:val="Hyperlink"/>
                <w:webHidden/>
              </w:rPr>
              <w:fldChar w:fldCharType="end"/>
            </w:r>
          </w:hyperlink>
        </w:p>
        <w:p w14:paraId="69449F0F" w14:textId="77777777" w:rsidR="00C75F15" w:rsidRPr="0026642D" w:rsidRDefault="004C19AA" w:rsidP="002C265F">
          <w:pPr>
            <w:pStyle w:val="Sumrio2"/>
            <w:rPr>
              <w:rStyle w:val="Hyperlink"/>
            </w:rPr>
          </w:pPr>
          <w:hyperlink w:anchor="_Toc35796574" w:history="1">
            <w:r w:rsidR="00C75F15" w:rsidRPr="008E445B">
              <w:rPr>
                <w:rStyle w:val="Hyperlink"/>
                <w:b w:val="0"/>
              </w:rPr>
              <w:t xml:space="preserve">2.5.3 </w:t>
            </w:r>
            <w:r w:rsidR="00D96A6A" w:rsidRPr="008E445B">
              <w:rPr>
                <w:rStyle w:val="Hyperlink"/>
                <w:b w:val="0"/>
              </w:rPr>
              <w:t xml:space="preserve">  </w:t>
            </w:r>
            <w:r w:rsidR="00C75F15" w:rsidRPr="008E445B">
              <w:rPr>
                <w:rStyle w:val="Hyperlink"/>
                <w:b w:val="0"/>
              </w:rPr>
              <w:t>Zeroturnaround ZT-ZIP</w:t>
            </w:r>
            <w:r w:rsidR="00C75F15" w:rsidRPr="008E445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_Toc35796574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35</w:t>
            </w:r>
            <w:r w:rsidR="00C75F15" w:rsidRPr="0026642D">
              <w:rPr>
                <w:rStyle w:val="Hyperlink"/>
                <w:webHidden/>
              </w:rPr>
              <w:fldChar w:fldCharType="end"/>
            </w:r>
          </w:hyperlink>
        </w:p>
        <w:p w14:paraId="08970281" w14:textId="77777777" w:rsidR="00C75F15" w:rsidRPr="0026642D" w:rsidRDefault="004C19AA" w:rsidP="002C265F">
          <w:pPr>
            <w:pStyle w:val="Sumrio2"/>
            <w:rPr>
              <w:rStyle w:val="Hyperlink"/>
            </w:rPr>
          </w:pPr>
          <w:hyperlink w:anchor="_Toc35796575" w:history="1">
            <w:r w:rsidR="00C75F15" w:rsidRPr="0026642D">
              <w:rPr>
                <w:rStyle w:val="Hyperlink"/>
              </w:rPr>
              <w:t xml:space="preserve">2.6 </w:t>
            </w:r>
            <w:r w:rsidR="00D96A6A" w:rsidRPr="0026642D">
              <w:rPr>
                <w:rStyle w:val="Hyperlink"/>
              </w:rPr>
              <w:tab/>
            </w:r>
            <w:r w:rsidR="00D96A6A" w:rsidRPr="0026642D">
              <w:rPr>
                <w:rStyle w:val="Hyperlink"/>
              </w:rPr>
              <w:tab/>
            </w:r>
            <w:r w:rsidR="00C75F15" w:rsidRPr="0026642D">
              <w:rPr>
                <w:rStyle w:val="Hyperlink"/>
              </w:rPr>
              <w:t>JavaFX 8</w:t>
            </w:r>
            <w:r w:rsidR="00C75F15" w:rsidRPr="00F24A25">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_Toc35796575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35</w:t>
            </w:r>
            <w:r w:rsidR="00C75F15" w:rsidRPr="0026642D">
              <w:rPr>
                <w:rStyle w:val="Hyperlink"/>
                <w:webHidden/>
              </w:rPr>
              <w:fldChar w:fldCharType="end"/>
            </w:r>
          </w:hyperlink>
        </w:p>
        <w:p w14:paraId="2447D29A" w14:textId="77777777" w:rsidR="00D96A6A" w:rsidRPr="00440AFC" w:rsidRDefault="00D96A6A" w:rsidP="002C265F">
          <w:pPr>
            <w:pStyle w:val="Sumrio2"/>
            <w:rPr>
              <w:rStyle w:val="Hyperlink"/>
            </w:rPr>
          </w:pPr>
        </w:p>
        <w:p w14:paraId="72671936" w14:textId="77777777" w:rsidR="00C75F15" w:rsidRPr="0026642D" w:rsidRDefault="004C19AA" w:rsidP="002C265F">
          <w:pPr>
            <w:pStyle w:val="Sumrio2"/>
            <w:rPr>
              <w:rStyle w:val="Hyperlink"/>
            </w:rPr>
          </w:pPr>
          <w:hyperlink w:anchor="_Toc35796576" w:history="1">
            <w:r w:rsidR="00C75F15" w:rsidRPr="00440AFC">
              <w:rPr>
                <w:rStyle w:val="Hyperlink"/>
              </w:rPr>
              <w:t xml:space="preserve">3 </w:t>
            </w:r>
            <w:r w:rsidR="00D96A6A" w:rsidRPr="00440AFC">
              <w:rPr>
                <w:rStyle w:val="Hyperlink"/>
              </w:rPr>
              <w:tab/>
            </w:r>
            <w:r w:rsidR="00BA1C10">
              <w:rPr>
                <w:rStyle w:val="Hyperlink"/>
              </w:rPr>
              <w:tab/>
            </w:r>
            <w:r w:rsidR="00C75F15" w:rsidRPr="00440AFC">
              <w:rPr>
                <w:rStyle w:val="Hyperlink"/>
              </w:rPr>
              <w:t>SOLUÇÕES CORRELATAS</w:t>
            </w:r>
            <w:r w:rsidR="00C75F15" w:rsidRPr="00511200">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_Toc35796576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38</w:t>
            </w:r>
            <w:r w:rsidR="00C75F15" w:rsidRPr="0026642D">
              <w:rPr>
                <w:rStyle w:val="Hyperlink"/>
                <w:webHidden/>
              </w:rPr>
              <w:fldChar w:fldCharType="end"/>
            </w:r>
          </w:hyperlink>
        </w:p>
        <w:p w14:paraId="783F2074" w14:textId="77777777" w:rsidR="00C75F15" w:rsidRPr="0026642D" w:rsidRDefault="004C19AA" w:rsidP="002C265F">
          <w:pPr>
            <w:pStyle w:val="Sumrio2"/>
            <w:rPr>
              <w:rStyle w:val="Hyperlink"/>
            </w:rPr>
          </w:pPr>
          <w:hyperlink w:anchor="_Toc35796577" w:history="1">
            <w:r w:rsidR="00C75F15" w:rsidRPr="0026642D">
              <w:rPr>
                <w:rStyle w:val="Hyperlink"/>
              </w:rPr>
              <w:t xml:space="preserve">3.1 </w:t>
            </w:r>
            <w:r w:rsidR="00D96A6A" w:rsidRPr="0026642D">
              <w:rPr>
                <w:rStyle w:val="Hyperlink"/>
              </w:rPr>
              <w:tab/>
            </w:r>
            <w:r w:rsidR="00D96A6A" w:rsidRPr="0026642D">
              <w:rPr>
                <w:rStyle w:val="Hyperlink"/>
              </w:rPr>
              <w:tab/>
            </w:r>
            <w:r w:rsidR="00C75F15" w:rsidRPr="0026642D">
              <w:rPr>
                <w:rStyle w:val="Hyperlink"/>
              </w:rPr>
              <w:t>Qlik Sense</w:t>
            </w:r>
            <w:r w:rsidR="00C75F15" w:rsidRPr="00D55AC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_Toc35796577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38</w:t>
            </w:r>
            <w:r w:rsidR="00C75F15" w:rsidRPr="0026642D">
              <w:rPr>
                <w:rStyle w:val="Hyperlink"/>
                <w:webHidden/>
              </w:rPr>
              <w:fldChar w:fldCharType="end"/>
            </w:r>
          </w:hyperlink>
        </w:p>
        <w:p w14:paraId="28CCFB74" w14:textId="77777777" w:rsidR="00C75F15" w:rsidRPr="0026642D" w:rsidRDefault="004C19AA" w:rsidP="002C265F">
          <w:pPr>
            <w:pStyle w:val="Sumrio2"/>
            <w:rPr>
              <w:rStyle w:val="Hyperlink"/>
            </w:rPr>
          </w:pPr>
          <w:hyperlink w:anchor="_Toc35796578" w:history="1">
            <w:r w:rsidR="00C75F15" w:rsidRPr="0026642D">
              <w:rPr>
                <w:rStyle w:val="Hyperlink"/>
              </w:rPr>
              <w:t xml:space="preserve">3.2 </w:t>
            </w:r>
            <w:r w:rsidR="00D96A6A" w:rsidRPr="0026642D">
              <w:rPr>
                <w:rStyle w:val="Hyperlink"/>
              </w:rPr>
              <w:tab/>
            </w:r>
            <w:r w:rsidR="00D96A6A" w:rsidRPr="0026642D">
              <w:rPr>
                <w:rStyle w:val="Hyperlink"/>
              </w:rPr>
              <w:tab/>
            </w:r>
            <w:r w:rsidR="00C75F15" w:rsidRPr="0026642D">
              <w:rPr>
                <w:rStyle w:val="Hyperlink"/>
              </w:rPr>
              <w:t>Tableau Desktop</w:t>
            </w:r>
            <w:r w:rsidR="00C75F15" w:rsidRPr="00D55AC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_Toc35796578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39</w:t>
            </w:r>
            <w:r w:rsidR="00C75F15" w:rsidRPr="0026642D">
              <w:rPr>
                <w:rStyle w:val="Hyperlink"/>
                <w:webHidden/>
              </w:rPr>
              <w:fldChar w:fldCharType="end"/>
            </w:r>
          </w:hyperlink>
        </w:p>
        <w:p w14:paraId="5AD7479D" w14:textId="77777777" w:rsidR="00C75F15" w:rsidRPr="0026642D" w:rsidRDefault="004C19AA" w:rsidP="002C265F">
          <w:pPr>
            <w:pStyle w:val="Sumrio2"/>
            <w:rPr>
              <w:rStyle w:val="Hyperlink"/>
            </w:rPr>
          </w:pPr>
          <w:hyperlink w:anchor="_Toc35796579" w:history="1">
            <w:r w:rsidR="00C75F15" w:rsidRPr="0026642D">
              <w:rPr>
                <w:rStyle w:val="Hyperlink"/>
              </w:rPr>
              <w:t xml:space="preserve">3.3 </w:t>
            </w:r>
            <w:r w:rsidR="00D96A6A" w:rsidRPr="0026642D">
              <w:rPr>
                <w:rStyle w:val="Hyperlink"/>
              </w:rPr>
              <w:tab/>
            </w:r>
            <w:r w:rsidR="00D96A6A" w:rsidRPr="0026642D">
              <w:rPr>
                <w:rStyle w:val="Hyperlink"/>
              </w:rPr>
              <w:tab/>
            </w:r>
            <w:r w:rsidR="00C75F15" w:rsidRPr="0026642D">
              <w:rPr>
                <w:rStyle w:val="Hyperlink"/>
              </w:rPr>
              <w:t>Microsoft Power BI</w:t>
            </w:r>
            <w:r w:rsidR="00C75F15" w:rsidRPr="00D55AC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_Toc35796579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40</w:t>
            </w:r>
            <w:r w:rsidR="00C75F15" w:rsidRPr="0026642D">
              <w:rPr>
                <w:rStyle w:val="Hyperlink"/>
                <w:webHidden/>
              </w:rPr>
              <w:fldChar w:fldCharType="end"/>
            </w:r>
          </w:hyperlink>
        </w:p>
        <w:p w14:paraId="0FE32DE7" w14:textId="77777777" w:rsidR="00D96A6A" w:rsidRPr="00440AFC" w:rsidRDefault="00D96A6A" w:rsidP="002C265F">
          <w:pPr>
            <w:pStyle w:val="Sumrio2"/>
            <w:rPr>
              <w:rStyle w:val="Hyperlink"/>
            </w:rPr>
          </w:pPr>
        </w:p>
        <w:p w14:paraId="19649E8F" w14:textId="77777777" w:rsidR="00C75F15" w:rsidRPr="0026642D" w:rsidRDefault="004C19AA" w:rsidP="002C265F">
          <w:pPr>
            <w:pStyle w:val="Sumrio2"/>
            <w:rPr>
              <w:rStyle w:val="Hyperlink"/>
            </w:rPr>
          </w:pPr>
          <w:hyperlink w:anchor="_Toc35796580" w:history="1">
            <w:r w:rsidR="00C75F15" w:rsidRPr="00440AFC">
              <w:rPr>
                <w:rStyle w:val="Hyperlink"/>
              </w:rPr>
              <w:t xml:space="preserve">4  </w:t>
            </w:r>
            <w:r w:rsidR="00D96A6A" w:rsidRPr="00440AFC">
              <w:rPr>
                <w:rStyle w:val="Hyperlink"/>
              </w:rPr>
              <w:tab/>
            </w:r>
            <w:r w:rsidR="00BA1C10">
              <w:rPr>
                <w:rStyle w:val="Hyperlink"/>
              </w:rPr>
              <w:tab/>
            </w:r>
            <w:r w:rsidR="00C75F15" w:rsidRPr="00440AFC">
              <w:rPr>
                <w:rStyle w:val="Hyperlink"/>
              </w:rPr>
              <w:t>DESENVOLVIMENTO DO PROTÓTIPO</w:t>
            </w:r>
            <w:r w:rsidR="00C75F15" w:rsidRPr="00D55AC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_Toc35796580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42</w:t>
            </w:r>
            <w:r w:rsidR="00C75F15" w:rsidRPr="0026642D">
              <w:rPr>
                <w:rStyle w:val="Hyperlink"/>
                <w:webHidden/>
              </w:rPr>
              <w:fldChar w:fldCharType="end"/>
            </w:r>
          </w:hyperlink>
        </w:p>
        <w:p w14:paraId="44238ACC" w14:textId="77777777" w:rsidR="00C75F15" w:rsidRPr="0026642D" w:rsidRDefault="004C19AA" w:rsidP="002C265F">
          <w:pPr>
            <w:pStyle w:val="Sumrio2"/>
            <w:rPr>
              <w:rStyle w:val="Hyperlink"/>
            </w:rPr>
          </w:pPr>
          <w:hyperlink w:anchor="_Toc35796581" w:history="1">
            <w:r w:rsidR="00C75F15" w:rsidRPr="0026642D">
              <w:rPr>
                <w:rStyle w:val="Hyperlink"/>
              </w:rPr>
              <w:t xml:space="preserve">4.1 </w:t>
            </w:r>
            <w:r w:rsidR="00BA1C10">
              <w:rPr>
                <w:rStyle w:val="Hyperlink"/>
              </w:rPr>
              <w:tab/>
            </w:r>
            <w:r w:rsidR="00BA1C10">
              <w:rPr>
                <w:rStyle w:val="Hyperlink"/>
              </w:rPr>
              <w:tab/>
            </w:r>
            <w:r w:rsidR="00C75F15" w:rsidRPr="0026642D">
              <w:rPr>
                <w:rStyle w:val="Hyperlink"/>
              </w:rPr>
              <w:t>Descrição Geral</w:t>
            </w:r>
            <w:r w:rsidR="00C75F15" w:rsidRPr="00BD64D2">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_Toc35796581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42</w:t>
            </w:r>
            <w:r w:rsidR="00C75F15" w:rsidRPr="0026642D">
              <w:rPr>
                <w:rStyle w:val="Hyperlink"/>
                <w:webHidden/>
              </w:rPr>
              <w:fldChar w:fldCharType="end"/>
            </w:r>
          </w:hyperlink>
        </w:p>
        <w:p w14:paraId="22908C74" w14:textId="77777777" w:rsidR="00C75F15" w:rsidRPr="0026642D" w:rsidRDefault="004C19AA" w:rsidP="002C265F">
          <w:pPr>
            <w:pStyle w:val="Sumrio2"/>
            <w:rPr>
              <w:rStyle w:val="Hyperlink"/>
            </w:rPr>
          </w:pPr>
          <w:hyperlink w:anchor="_Toc35796582" w:history="1">
            <w:r w:rsidR="00C75F15" w:rsidRPr="0026642D">
              <w:rPr>
                <w:rStyle w:val="Hyperlink"/>
              </w:rPr>
              <w:t xml:space="preserve">4.3  </w:t>
            </w:r>
            <w:r w:rsidR="00BA1C10">
              <w:rPr>
                <w:rStyle w:val="Hyperlink"/>
              </w:rPr>
              <w:tab/>
            </w:r>
            <w:r w:rsidR="00BA1C10">
              <w:rPr>
                <w:rStyle w:val="Hyperlink"/>
              </w:rPr>
              <w:tab/>
            </w:r>
            <w:r w:rsidR="00C75F15" w:rsidRPr="0026642D">
              <w:rPr>
                <w:rStyle w:val="Hyperlink"/>
              </w:rPr>
              <w:t>Levantamento dos Requisitos</w:t>
            </w:r>
            <w:r w:rsidR="00C75F15" w:rsidRPr="00BD64D2">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_Toc35796582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43</w:t>
            </w:r>
            <w:r w:rsidR="00C75F15" w:rsidRPr="0026642D">
              <w:rPr>
                <w:rStyle w:val="Hyperlink"/>
                <w:webHidden/>
              </w:rPr>
              <w:fldChar w:fldCharType="end"/>
            </w:r>
          </w:hyperlink>
        </w:p>
        <w:p w14:paraId="1E68F78A" w14:textId="77777777" w:rsidR="00C75F15" w:rsidRPr="0026642D" w:rsidRDefault="004C19AA" w:rsidP="002C265F">
          <w:pPr>
            <w:pStyle w:val="Sumrio2"/>
            <w:rPr>
              <w:rStyle w:val="Hyperlink"/>
            </w:rPr>
          </w:pPr>
          <w:hyperlink w:anchor="_Toc35796583" w:history="1">
            <w:r w:rsidR="00C75F15" w:rsidRPr="0026642D">
              <w:rPr>
                <w:rStyle w:val="Hyperlink"/>
              </w:rPr>
              <w:t xml:space="preserve">4.4 </w:t>
            </w:r>
            <w:r w:rsidR="00D96A6A" w:rsidRPr="0026642D">
              <w:rPr>
                <w:rStyle w:val="Hyperlink"/>
              </w:rPr>
              <w:tab/>
            </w:r>
            <w:r w:rsidR="005F2AF4" w:rsidRPr="0026642D">
              <w:rPr>
                <w:rStyle w:val="Hyperlink"/>
              </w:rPr>
              <w:tab/>
            </w:r>
            <w:r w:rsidR="00C75F15" w:rsidRPr="0026642D">
              <w:rPr>
                <w:rStyle w:val="Hyperlink"/>
              </w:rPr>
              <w:t>Modelo de Casos de Uso</w:t>
            </w:r>
            <w:r w:rsidR="00C75F15" w:rsidRPr="00BD64D2">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_Toc35796583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44</w:t>
            </w:r>
            <w:r w:rsidR="00C75F15" w:rsidRPr="0026642D">
              <w:rPr>
                <w:rStyle w:val="Hyperlink"/>
                <w:webHidden/>
              </w:rPr>
              <w:fldChar w:fldCharType="end"/>
            </w:r>
          </w:hyperlink>
        </w:p>
        <w:p w14:paraId="3BED21DB" w14:textId="77777777" w:rsidR="00C75F15" w:rsidRPr="0026642D" w:rsidRDefault="004C19AA" w:rsidP="002C265F">
          <w:pPr>
            <w:pStyle w:val="Sumrio2"/>
            <w:rPr>
              <w:rStyle w:val="Hyperlink"/>
            </w:rPr>
          </w:pPr>
          <w:hyperlink w:anchor="_Toc35796584" w:history="1">
            <w:r w:rsidR="00C75F15" w:rsidRPr="0026642D">
              <w:rPr>
                <w:rStyle w:val="Hyperlink"/>
              </w:rPr>
              <w:t xml:space="preserve">4.5 </w:t>
            </w:r>
            <w:r w:rsidR="00D96A6A" w:rsidRPr="0026642D">
              <w:rPr>
                <w:rStyle w:val="Hyperlink"/>
              </w:rPr>
              <w:tab/>
            </w:r>
            <w:r w:rsidR="00D96A6A" w:rsidRPr="0026642D">
              <w:rPr>
                <w:rStyle w:val="Hyperlink"/>
              </w:rPr>
              <w:tab/>
            </w:r>
            <w:r w:rsidR="00C75F15" w:rsidRPr="0026642D">
              <w:rPr>
                <w:rStyle w:val="Hyperlink"/>
              </w:rPr>
              <w:t>Modelagem de classes</w:t>
            </w:r>
            <w:r w:rsidR="00C75F15" w:rsidRPr="00BD64D2">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_Toc35796584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46</w:t>
            </w:r>
            <w:r w:rsidR="00C75F15" w:rsidRPr="0026642D">
              <w:rPr>
                <w:rStyle w:val="Hyperlink"/>
                <w:webHidden/>
              </w:rPr>
              <w:fldChar w:fldCharType="end"/>
            </w:r>
          </w:hyperlink>
        </w:p>
        <w:p w14:paraId="1338954B" w14:textId="77777777" w:rsidR="00C75F15" w:rsidRPr="0026642D" w:rsidRDefault="004C19AA" w:rsidP="002C265F">
          <w:pPr>
            <w:pStyle w:val="Sumrio2"/>
            <w:rPr>
              <w:rStyle w:val="Hyperlink"/>
            </w:rPr>
          </w:pPr>
          <w:hyperlink w:anchor="_Toc35796585" w:history="1">
            <w:r w:rsidR="00C75F15" w:rsidRPr="0026642D">
              <w:rPr>
                <w:rStyle w:val="Hyperlink"/>
              </w:rPr>
              <w:t xml:space="preserve">4.6 </w:t>
            </w:r>
            <w:r w:rsidR="00D96A6A" w:rsidRPr="0026642D">
              <w:rPr>
                <w:rStyle w:val="Hyperlink"/>
              </w:rPr>
              <w:tab/>
            </w:r>
            <w:r w:rsidR="00D96A6A" w:rsidRPr="0026642D">
              <w:rPr>
                <w:rStyle w:val="Hyperlink"/>
              </w:rPr>
              <w:tab/>
            </w:r>
            <w:r w:rsidR="00C75F15" w:rsidRPr="0026642D">
              <w:rPr>
                <w:rStyle w:val="Hyperlink"/>
              </w:rPr>
              <w:t>Modelagem dinâmica</w:t>
            </w:r>
            <w:r w:rsidR="00C75F15" w:rsidRPr="00BD64D2">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_Toc35796585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49</w:t>
            </w:r>
            <w:r w:rsidR="00C75F15" w:rsidRPr="0026642D">
              <w:rPr>
                <w:rStyle w:val="Hyperlink"/>
                <w:webHidden/>
              </w:rPr>
              <w:fldChar w:fldCharType="end"/>
            </w:r>
          </w:hyperlink>
        </w:p>
        <w:p w14:paraId="7CC423B4" w14:textId="77777777" w:rsidR="00C75F15" w:rsidRPr="0026642D" w:rsidRDefault="004C19AA" w:rsidP="002C265F">
          <w:pPr>
            <w:pStyle w:val="Sumrio2"/>
            <w:rPr>
              <w:rStyle w:val="Hyperlink"/>
            </w:rPr>
          </w:pPr>
          <w:hyperlink w:anchor="_Toc35796586" w:history="1">
            <w:r w:rsidR="00C75F15" w:rsidRPr="0026642D">
              <w:rPr>
                <w:rStyle w:val="Hyperlink"/>
              </w:rPr>
              <w:t xml:space="preserve">4.7 </w:t>
            </w:r>
            <w:r w:rsidR="00D96A6A" w:rsidRPr="0026642D">
              <w:rPr>
                <w:rStyle w:val="Hyperlink"/>
              </w:rPr>
              <w:tab/>
            </w:r>
            <w:r w:rsidR="00D96A6A" w:rsidRPr="0026642D">
              <w:rPr>
                <w:rStyle w:val="Hyperlink"/>
              </w:rPr>
              <w:tab/>
            </w:r>
            <w:r w:rsidR="00C75F15" w:rsidRPr="0026642D">
              <w:rPr>
                <w:rStyle w:val="Hyperlink"/>
              </w:rPr>
              <w:t>Desenvolvimento da Aplicação DashGen</w:t>
            </w:r>
            <w:r w:rsidR="00C75F15" w:rsidRPr="00BD64D2">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_Toc35796586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51</w:t>
            </w:r>
            <w:r w:rsidR="00C75F15" w:rsidRPr="0026642D">
              <w:rPr>
                <w:rStyle w:val="Hyperlink"/>
                <w:webHidden/>
              </w:rPr>
              <w:fldChar w:fldCharType="end"/>
            </w:r>
          </w:hyperlink>
        </w:p>
        <w:p w14:paraId="0B9A98D8" w14:textId="77777777" w:rsidR="00C75F15" w:rsidRPr="0026642D" w:rsidRDefault="004C19AA" w:rsidP="002C265F">
          <w:pPr>
            <w:pStyle w:val="Sumrio2"/>
            <w:rPr>
              <w:rStyle w:val="Hyperlink"/>
            </w:rPr>
          </w:pPr>
          <w:hyperlink w:anchor="_Toc35796587" w:history="1">
            <w:r w:rsidR="00C75F15" w:rsidRPr="008E445B">
              <w:rPr>
                <w:rStyle w:val="Hyperlink"/>
                <w:b w:val="0"/>
              </w:rPr>
              <w:t xml:space="preserve">4.7.1 </w:t>
            </w:r>
            <w:r w:rsidR="00D96A6A" w:rsidRPr="008E445B">
              <w:rPr>
                <w:rStyle w:val="Hyperlink"/>
                <w:b w:val="0"/>
              </w:rPr>
              <w:t xml:space="preserve">  </w:t>
            </w:r>
            <w:r w:rsidR="00C75F15" w:rsidRPr="008E445B">
              <w:rPr>
                <w:rStyle w:val="Hyperlink"/>
                <w:b w:val="0"/>
              </w:rPr>
              <w:t>A interface gráfica do usuário (GUI)</w:t>
            </w:r>
            <w:r w:rsidR="00C75F15" w:rsidRPr="008E445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_Toc35796587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52</w:t>
            </w:r>
            <w:r w:rsidR="00C75F15" w:rsidRPr="0026642D">
              <w:rPr>
                <w:rStyle w:val="Hyperlink"/>
                <w:webHidden/>
              </w:rPr>
              <w:fldChar w:fldCharType="end"/>
            </w:r>
          </w:hyperlink>
        </w:p>
        <w:p w14:paraId="44E65209" w14:textId="77777777" w:rsidR="00C75F15" w:rsidRPr="0026642D" w:rsidRDefault="004C19AA" w:rsidP="002C265F">
          <w:pPr>
            <w:pStyle w:val="Sumrio2"/>
            <w:rPr>
              <w:rStyle w:val="Hyperlink"/>
            </w:rPr>
          </w:pPr>
          <w:hyperlink w:anchor="_Toc35796588" w:history="1">
            <w:r w:rsidR="00C75F15" w:rsidRPr="008E445B">
              <w:rPr>
                <w:rStyle w:val="Hyperlink"/>
                <w:b w:val="0"/>
              </w:rPr>
              <w:t xml:space="preserve">4.7.2 </w:t>
            </w:r>
            <w:r w:rsidR="00D96A6A" w:rsidRPr="008E445B">
              <w:rPr>
                <w:rStyle w:val="Hyperlink"/>
                <w:b w:val="0"/>
              </w:rPr>
              <w:t xml:space="preserve">  </w:t>
            </w:r>
            <w:r w:rsidR="00C75F15" w:rsidRPr="008E445B">
              <w:rPr>
                <w:rStyle w:val="Hyperlink"/>
                <w:b w:val="0"/>
              </w:rPr>
              <w:t>Controlador</w:t>
            </w:r>
            <w:r w:rsidR="00C75F15" w:rsidRPr="008E445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_Toc35796588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54</w:t>
            </w:r>
            <w:r w:rsidR="00C75F15" w:rsidRPr="0026642D">
              <w:rPr>
                <w:rStyle w:val="Hyperlink"/>
                <w:webHidden/>
              </w:rPr>
              <w:fldChar w:fldCharType="end"/>
            </w:r>
          </w:hyperlink>
        </w:p>
        <w:p w14:paraId="52E60C9E" w14:textId="77777777" w:rsidR="00C75F15" w:rsidRPr="0026642D" w:rsidRDefault="004C19AA" w:rsidP="002C265F">
          <w:pPr>
            <w:pStyle w:val="Sumrio2"/>
            <w:rPr>
              <w:rStyle w:val="Hyperlink"/>
            </w:rPr>
          </w:pPr>
          <w:hyperlink w:anchor="_Toc35796589" w:history="1">
            <w:r w:rsidR="00C75F15" w:rsidRPr="008E445B">
              <w:rPr>
                <w:rStyle w:val="Hyperlink"/>
                <w:b w:val="0"/>
              </w:rPr>
              <w:t xml:space="preserve">4.7.3 </w:t>
            </w:r>
            <w:r w:rsidR="00D96A6A" w:rsidRPr="008E445B">
              <w:rPr>
                <w:rStyle w:val="Hyperlink"/>
                <w:b w:val="0"/>
              </w:rPr>
              <w:t xml:space="preserve">  </w:t>
            </w:r>
            <w:r w:rsidR="00C75F15" w:rsidRPr="008E445B">
              <w:rPr>
                <w:rStyle w:val="Hyperlink"/>
                <w:b w:val="0"/>
              </w:rPr>
              <w:t>A classe Dataset</w:t>
            </w:r>
            <w:r w:rsidR="00C75F15" w:rsidRPr="008E445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_Toc35796589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56</w:t>
            </w:r>
            <w:r w:rsidR="00C75F15" w:rsidRPr="0026642D">
              <w:rPr>
                <w:rStyle w:val="Hyperlink"/>
                <w:webHidden/>
              </w:rPr>
              <w:fldChar w:fldCharType="end"/>
            </w:r>
          </w:hyperlink>
        </w:p>
        <w:p w14:paraId="5E7EF212" w14:textId="77777777" w:rsidR="00C75F15" w:rsidRPr="0026642D" w:rsidRDefault="004C19AA" w:rsidP="002C265F">
          <w:pPr>
            <w:pStyle w:val="Sumrio2"/>
            <w:rPr>
              <w:rStyle w:val="Hyperlink"/>
            </w:rPr>
          </w:pPr>
          <w:hyperlink w:anchor="_Toc35796590" w:history="1">
            <w:r w:rsidR="00C75F15" w:rsidRPr="008E445B">
              <w:rPr>
                <w:rStyle w:val="Hyperlink"/>
                <w:b w:val="0"/>
              </w:rPr>
              <w:t xml:space="preserve">4.7.4 </w:t>
            </w:r>
            <w:r w:rsidR="00D96A6A" w:rsidRPr="008E445B">
              <w:rPr>
                <w:rStyle w:val="Hyperlink"/>
                <w:b w:val="0"/>
              </w:rPr>
              <w:t xml:space="preserve">  </w:t>
            </w:r>
            <w:r w:rsidR="00C75F15" w:rsidRPr="008E445B">
              <w:rPr>
                <w:rStyle w:val="Hyperlink"/>
                <w:b w:val="0"/>
              </w:rPr>
              <w:t>A classe Gerador e o gabarito dashboard.ftl</w:t>
            </w:r>
            <w:r w:rsidR="00C75F15" w:rsidRPr="008E445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_Toc35796590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57</w:t>
            </w:r>
            <w:r w:rsidR="00C75F15" w:rsidRPr="0026642D">
              <w:rPr>
                <w:rStyle w:val="Hyperlink"/>
                <w:webHidden/>
              </w:rPr>
              <w:fldChar w:fldCharType="end"/>
            </w:r>
          </w:hyperlink>
        </w:p>
        <w:p w14:paraId="4719933A" w14:textId="77777777" w:rsidR="00C75F15" w:rsidRPr="0026642D" w:rsidRDefault="004C19AA" w:rsidP="002C265F">
          <w:pPr>
            <w:pStyle w:val="Sumrio2"/>
            <w:rPr>
              <w:rStyle w:val="Hyperlink"/>
            </w:rPr>
          </w:pPr>
          <w:hyperlink w:anchor="_Toc35796591" w:history="1">
            <w:r w:rsidR="00C75F15" w:rsidRPr="008E445B">
              <w:rPr>
                <w:rStyle w:val="Hyperlink"/>
                <w:b w:val="0"/>
              </w:rPr>
              <w:t xml:space="preserve">4.7.5 </w:t>
            </w:r>
            <w:r w:rsidR="00D96A6A" w:rsidRPr="008E445B">
              <w:rPr>
                <w:rStyle w:val="Hyperlink"/>
                <w:b w:val="0"/>
              </w:rPr>
              <w:t xml:space="preserve">  </w:t>
            </w:r>
            <w:r w:rsidR="00C75F15" w:rsidRPr="008E445B">
              <w:rPr>
                <w:rStyle w:val="Hyperlink"/>
                <w:b w:val="0"/>
              </w:rPr>
              <w:t>A classe PackSaida</w:t>
            </w:r>
            <w:r w:rsidR="00C75F15" w:rsidRPr="008E445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_Toc35796591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60</w:t>
            </w:r>
            <w:r w:rsidR="00C75F15" w:rsidRPr="0026642D">
              <w:rPr>
                <w:rStyle w:val="Hyperlink"/>
                <w:webHidden/>
              </w:rPr>
              <w:fldChar w:fldCharType="end"/>
            </w:r>
          </w:hyperlink>
        </w:p>
        <w:p w14:paraId="3B31E71F" w14:textId="77777777" w:rsidR="00C75F15" w:rsidRPr="0026642D" w:rsidRDefault="004C19AA" w:rsidP="002C265F">
          <w:pPr>
            <w:pStyle w:val="Sumrio2"/>
            <w:rPr>
              <w:rStyle w:val="Hyperlink"/>
            </w:rPr>
          </w:pPr>
          <w:hyperlink w:anchor="_Toc35796592" w:history="1">
            <w:r w:rsidR="00C75F15" w:rsidRPr="0026642D">
              <w:rPr>
                <w:rStyle w:val="Hyperlink"/>
              </w:rPr>
              <w:t xml:space="preserve">4.8 </w:t>
            </w:r>
            <w:r w:rsidR="00D96A6A" w:rsidRPr="0026642D">
              <w:rPr>
                <w:rStyle w:val="Hyperlink"/>
              </w:rPr>
              <w:tab/>
            </w:r>
            <w:r w:rsidR="00D96A6A" w:rsidRPr="0026642D">
              <w:rPr>
                <w:rStyle w:val="Hyperlink"/>
              </w:rPr>
              <w:tab/>
            </w:r>
            <w:r w:rsidR="00C75F15" w:rsidRPr="0026642D">
              <w:rPr>
                <w:rStyle w:val="Hyperlink"/>
              </w:rPr>
              <w:t>Validação da Aplicação DashGen</w:t>
            </w:r>
            <w:r w:rsidR="00C75F15" w:rsidRPr="009A25A7">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_Toc35796592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62</w:t>
            </w:r>
            <w:r w:rsidR="00C75F15" w:rsidRPr="0026642D">
              <w:rPr>
                <w:rStyle w:val="Hyperlink"/>
                <w:webHidden/>
              </w:rPr>
              <w:fldChar w:fldCharType="end"/>
            </w:r>
          </w:hyperlink>
        </w:p>
        <w:p w14:paraId="047C5BF1" w14:textId="77777777" w:rsidR="00C75F15" w:rsidRPr="0026642D" w:rsidRDefault="004C19AA" w:rsidP="002C265F">
          <w:pPr>
            <w:pStyle w:val="Sumrio2"/>
            <w:rPr>
              <w:rStyle w:val="Hyperlink"/>
            </w:rPr>
          </w:pPr>
          <w:hyperlink w:anchor="_Toc35796593" w:history="1">
            <w:r w:rsidR="00C75F15" w:rsidRPr="0026642D">
              <w:rPr>
                <w:rStyle w:val="Hyperlink"/>
              </w:rPr>
              <w:t xml:space="preserve">4.9 </w:t>
            </w:r>
            <w:r w:rsidR="00D96A6A" w:rsidRPr="0026642D">
              <w:rPr>
                <w:rStyle w:val="Hyperlink"/>
              </w:rPr>
              <w:tab/>
            </w:r>
            <w:r w:rsidR="00D96A6A" w:rsidRPr="0026642D">
              <w:rPr>
                <w:rStyle w:val="Hyperlink"/>
              </w:rPr>
              <w:tab/>
            </w:r>
            <w:r w:rsidR="00C75F15" w:rsidRPr="0026642D">
              <w:rPr>
                <w:rStyle w:val="Hyperlink"/>
              </w:rPr>
              <w:t>Particularidades do ambiente para execução do DashGen</w:t>
            </w:r>
            <w:r w:rsidR="00C75F15" w:rsidRPr="009A25A7">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_Toc35796593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65</w:t>
            </w:r>
            <w:r w:rsidR="00C75F15" w:rsidRPr="0026642D">
              <w:rPr>
                <w:rStyle w:val="Hyperlink"/>
                <w:webHidden/>
              </w:rPr>
              <w:fldChar w:fldCharType="end"/>
            </w:r>
          </w:hyperlink>
        </w:p>
        <w:p w14:paraId="31DFF190" w14:textId="77777777" w:rsidR="00C75F15" w:rsidRPr="0026642D" w:rsidRDefault="004C19AA" w:rsidP="002C265F">
          <w:pPr>
            <w:pStyle w:val="Sumrio2"/>
            <w:rPr>
              <w:rStyle w:val="Hyperlink"/>
            </w:rPr>
          </w:pPr>
          <w:hyperlink w:anchor="_Toc35796594" w:history="1">
            <w:r w:rsidR="00C75F15" w:rsidRPr="0026642D">
              <w:rPr>
                <w:rStyle w:val="Hyperlink"/>
              </w:rPr>
              <w:t xml:space="preserve">4.10 </w:t>
            </w:r>
            <w:r w:rsidR="00D96A6A" w:rsidRPr="0026642D">
              <w:rPr>
                <w:rStyle w:val="Hyperlink"/>
              </w:rPr>
              <w:tab/>
            </w:r>
            <w:r w:rsidR="00D96A6A" w:rsidRPr="0026642D">
              <w:rPr>
                <w:rStyle w:val="Hyperlink"/>
              </w:rPr>
              <w:tab/>
            </w:r>
            <w:r w:rsidR="00C75F15" w:rsidRPr="0026642D">
              <w:rPr>
                <w:rStyle w:val="Hyperlink"/>
              </w:rPr>
              <w:t>DashGen comparado a soluções correlatas</w:t>
            </w:r>
            <w:r w:rsidR="00C75F15" w:rsidRPr="009A25A7">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_Toc35796594 \h </w:instrText>
            </w:r>
            <w:r w:rsidR="00C75F15" w:rsidRPr="0026642D">
              <w:rPr>
                <w:rStyle w:val="Hyperlink"/>
                <w:webHidden/>
              </w:rPr>
            </w:r>
            <w:r w:rsidR="00C75F15" w:rsidRPr="0026642D">
              <w:rPr>
                <w:rStyle w:val="Hyperlink"/>
                <w:webHidden/>
              </w:rPr>
              <w:fldChar w:fldCharType="separate"/>
            </w:r>
            <w:r w:rsidR="00C75F15" w:rsidRPr="0026642D">
              <w:rPr>
                <w:rStyle w:val="Hyperlink"/>
                <w:webHidden/>
              </w:rPr>
              <w:t>66</w:t>
            </w:r>
            <w:r w:rsidR="00C75F15" w:rsidRPr="0026642D">
              <w:rPr>
                <w:rStyle w:val="Hyperlink"/>
                <w:webHidden/>
              </w:rPr>
              <w:fldChar w:fldCharType="end"/>
            </w:r>
          </w:hyperlink>
        </w:p>
        <w:p w14:paraId="7742DFF3" w14:textId="77777777" w:rsidR="00D96A6A" w:rsidRPr="00440AFC" w:rsidRDefault="00D96A6A" w:rsidP="00D96A6A">
          <w:pPr>
            <w:pStyle w:val="Sumrio1"/>
            <w:rPr>
              <w:rStyle w:val="Hyperlink"/>
              <w:rFonts w:cs="Arial"/>
              <w:szCs w:val="24"/>
            </w:rPr>
          </w:pPr>
        </w:p>
        <w:p w14:paraId="5B9667C9" w14:textId="77777777" w:rsidR="00C75F15" w:rsidRPr="00440AFC" w:rsidRDefault="004C19AA" w:rsidP="009A25A7">
          <w:pPr>
            <w:pStyle w:val="Sumrio2"/>
            <w:rPr>
              <w:rFonts w:eastAsiaTheme="minorEastAsia"/>
              <w:lang w:eastAsia="pt-BR"/>
            </w:rPr>
          </w:pPr>
          <w:hyperlink w:anchor="_Toc35796595" w:history="1">
            <w:r w:rsidR="00C75F15" w:rsidRPr="00440AFC">
              <w:rPr>
                <w:rStyle w:val="Hyperlink"/>
              </w:rPr>
              <w:t xml:space="preserve">5 </w:t>
            </w:r>
            <w:r w:rsidR="00D96A6A" w:rsidRPr="00440AFC">
              <w:rPr>
                <w:rStyle w:val="Hyperlink"/>
              </w:rPr>
              <w:tab/>
            </w:r>
            <w:r w:rsidR="001A1DC8">
              <w:rPr>
                <w:rStyle w:val="Hyperlink"/>
              </w:rPr>
              <w:tab/>
            </w:r>
            <w:r w:rsidR="00C75F15" w:rsidRPr="00440AFC">
              <w:rPr>
                <w:rStyle w:val="Hyperlink"/>
              </w:rPr>
              <w:t>CONSIDERAÇÕES FINAIS</w:t>
            </w:r>
            <w:r w:rsidR="00C75F15" w:rsidRPr="009A25A7">
              <w:rPr>
                <w:rStyle w:val="Hyperlink"/>
                <w:b w:val="0"/>
                <w:webHidden/>
              </w:rPr>
              <w:tab/>
            </w:r>
            <w:r w:rsidR="00C75F15" w:rsidRPr="009A25A7">
              <w:rPr>
                <w:rStyle w:val="Hyperlink"/>
                <w:webHidden/>
              </w:rPr>
              <w:fldChar w:fldCharType="begin"/>
            </w:r>
            <w:r w:rsidR="00C75F15" w:rsidRPr="009A25A7">
              <w:rPr>
                <w:rStyle w:val="Hyperlink"/>
                <w:webHidden/>
              </w:rPr>
              <w:instrText xml:space="preserve"> PAGEREF _Toc35796595 \h </w:instrText>
            </w:r>
            <w:r w:rsidR="00C75F15" w:rsidRPr="009A25A7">
              <w:rPr>
                <w:rStyle w:val="Hyperlink"/>
                <w:webHidden/>
              </w:rPr>
            </w:r>
            <w:r w:rsidR="00C75F15" w:rsidRPr="009A25A7">
              <w:rPr>
                <w:rStyle w:val="Hyperlink"/>
                <w:webHidden/>
              </w:rPr>
              <w:fldChar w:fldCharType="separate"/>
            </w:r>
            <w:r w:rsidR="00C75F15" w:rsidRPr="009A25A7">
              <w:rPr>
                <w:rStyle w:val="Hyperlink"/>
                <w:webHidden/>
              </w:rPr>
              <w:t>67</w:t>
            </w:r>
            <w:r w:rsidR="00C75F15" w:rsidRPr="009A25A7">
              <w:rPr>
                <w:rStyle w:val="Hyperlink"/>
                <w:webHidden/>
              </w:rPr>
              <w:fldChar w:fldCharType="end"/>
            </w:r>
          </w:hyperlink>
        </w:p>
        <w:p w14:paraId="34186343" w14:textId="77777777" w:rsidR="00D96A6A" w:rsidRPr="00440AFC" w:rsidRDefault="00D96A6A" w:rsidP="00D96A6A">
          <w:pPr>
            <w:pStyle w:val="Sumrio1"/>
            <w:rPr>
              <w:rStyle w:val="Hyperlink"/>
              <w:rFonts w:cs="Arial"/>
              <w:szCs w:val="24"/>
            </w:rPr>
          </w:pPr>
        </w:p>
        <w:p w14:paraId="26A4C1A1" w14:textId="77777777" w:rsidR="00C75F15" w:rsidRPr="009A25A7" w:rsidRDefault="00D96A6A" w:rsidP="009A25A7">
          <w:pPr>
            <w:pStyle w:val="Sumrio2"/>
            <w:rPr>
              <w:rStyle w:val="Hyperlink"/>
            </w:rPr>
          </w:pPr>
          <w:r w:rsidRPr="009A25A7">
            <w:rPr>
              <w:rStyle w:val="Hyperlink"/>
              <w:u w:val="none"/>
            </w:rPr>
            <w:tab/>
          </w:r>
          <w:r w:rsidR="001A1DC8">
            <w:rPr>
              <w:rStyle w:val="Hyperlink"/>
              <w:u w:val="none"/>
            </w:rPr>
            <w:tab/>
          </w:r>
          <w:hyperlink w:anchor="_Toc35796596" w:history="1">
            <w:r w:rsidR="00C75F15" w:rsidRPr="00440AFC">
              <w:rPr>
                <w:rStyle w:val="Hyperlink"/>
              </w:rPr>
              <w:t>REFERÊNCIAS</w:t>
            </w:r>
            <w:r w:rsidR="00C75F15" w:rsidRPr="009A25A7">
              <w:rPr>
                <w:rStyle w:val="Hyperlink"/>
                <w:b w:val="0"/>
                <w:webHidden/>
              </w:rPr>
              <w:tab/>
            </w:r>
            <w:r w:rsidR="00C75F15" w:rsidRPr="009A25A7">
              <w:rPr>
                <w:rStyle w:val="Hyperlink"/>
                <w:webHidden/>
              </w:rPr>
              <w:fldChar w:fldCharType="begin"/>
            </w:r>
            <w:r w:rsidR="00C75F15" w:rsidRPr="009A25A7">
              <w:rPr>
                <w:rStyle w:val="Hyperlink"/>
                <w:webHidden/>
              </w:rPr>
              <w:instrText xml:space="preserve"> PAGEREF _Toc35796596 \h </w:instrText>
            </w:r>
            <w:r w:rsidR="00C75F15" w:rsidRPr="009A25A7">
              <w:rPr>
                <w:rStyle w:val="Hyperlink"/>
                <w:webHidden/>
              </w:rPr>
            </w:r>
            <w:r w:rsidR="00C75F15" w:rsidRPr="009A25A7">
              <w:rPr>
                <w:rStyle w:val="Hyperlink"/>
                <w:webHidden/>
              </w:rPr>
              <w:fldChar w:fldCharType="separate"/>
            </w:r>
            <w:r w:rsidR="00C75F15" w:rsidRPr="009A25A7">
              <w:rPr>
                <w:rStyle w:val="Hyperlink"/>
                <w:webHidden/>
              </w:rPr>
              <w:t>69</w:t>
            </w:r>
            <w:r w:rsidR="00C75F15" w:rsidRPr="009A25A7">
              <w:rPr>
                <w:rStyle w:val="Hyperlink"/>
                <w:webHidden/>
              </w:rPr>
              <w:fldChar w:fldCharType="end"/>
            </w:r>
          </w:hyperlink>
        </w:p>
        <w:p w14:paraId="19A5117C" w14:textId="77777777" w:rsidR="00305883" w:rsidRDefault="00F4107C" w:rsidP="00C75F15">
          <w:pPr>
            <w:spacing w:line="240" w:lineRule="auto"/>
          </w:pPr>
          <w:r w:rsidRPr="00440AFC">
            <w:rPr>
              <w:rFonts w:cs="Arial"/>
              <w:b/>
              <w:bCs/>
              <w:szCs w:val="24"/>
            </w:rPr>
            <w:fldChar w:fldCharType="end"/>
          </w:r>
        </w:p>
      </w:sdtContent>
    </w:sdt>
    <w:p w14:paraId="6C9C8D46" w14:textId="77777777" w:rsidR="00A113E0" w:rsidRDefault="0005095E" w:rsidP="00562A7B">
      <w:pPr>
        <w:jc w:val="left"/>
        <w:rPr>
          <w:rFonts w:cs="Times New Roman"/>
          <w:b/>
          <w:sz w:val="28"/>
          <w:szCs w:val="24"/>
        </w:rPr>
        <w:sectPr w:rsidR="00A113E0" w:rsidSect="003232F1">
          <w:headerReference w:type="default" r:id="rId10"/>
          <w:pgSz w:w="11906" w:h="16838" w:code="9"/>
          <w:pgMar w:top="1701" w:right="1134" w:bottom="1134" w:left="1701" w:header="709" w:footer="709" w:gutter="0"/>
          <w:cols w:space="708"/>
          <w:docGrid w:linePitch="360"/>
        </w:sectPr>
      </w:pPr>
      <w:r w:rsidRPr="002B2829">
        <w:rPr>
          <w:rFonts w:cs="Times New Roman"/>
          <w:b/>
          <w:sz w:val="28"/>
          <w:szCs w:val="24"/>
        </w:rPr>
        <w:br w:type="page"/>
      </w:r>
    </w:p>
    <w:p w14:paraId="4CE49E5B" w14:textId="77777777" w:rsidR="0005095E" w:rsidRDefault="003232F1" w:rsidP="00425F6F">
      <w:pPr>
        <w:pStyle w:val="Ttulo1"/>
      </w:pPr>
      <w:bookmarkStart w:id="4" w:name="_Toc498681696"/>
      <w:bookmarkStart w:id="5" w:name="_Toc35796553"/>
      <w:proofErr w:type="gramStart"/>
      <w:r>
        <w:lastRenderedPageBreak/>
        <w:t>1</w:t>
      </w:r>
      <w:proofErr w:type="gramEnd"/>
      <w:r>
        <w:t xml:space="preserve"> </w:t>
      </w:r>
      <w:r w:rsidR="00EF0057" w:rsidRPr="002B2829">
        <w:t>INTRODUÇÃO</w:t>
      </w:r>
      <w:bookmarkEnd w:id="4"/>
      <w:bookmarkEnd w:id="5"/>
    </w:p>
    <w:p w14:paraId="799BE07F" w14:textId="77777777" w:rsidR="00085A27" w:rsidRPr="00085A27" w:rsidRDefault="00085A27" w:rsidP="00085A27"/>
    <w:p w14:paraId="6C00675D" w14:textId="77777777" w:rsidR="008E5A73" w:rsidRDefault="00C75D58" w:rsidP="00E6058A">
      <w:r>
        <w:tab/>
      </w:r>
      <w:r w:rsidR="008A2639">
        <w:t>A evolução tecnológica</w:t>
      </w:r>
      <w:r w:rsidR="00D0465E" w:rsidRPr="002B2829">
        <w:t xml:space="preserve"> </w:t>
      </w:r>
      <w:r w:rsidR="008A2639">
        <w:t xml:space="preserve">e o uso da Internet em dispositivos cada vez mais presentes no cotidiano trouxeram como resultado </w:t>
      </w:r>
      <w:r w:rsidR="00D0465E" w:rsidRPr="002B2829">
        <w:t>o acúmulo minuto a minuto de massas de dados cada vez maiores.</w:t>
      </w:r>
      <w:r w:rsidR="00D0465E" w:rsidRPr="002B2829" w:rsidDel="00F6358D">
        <w:t xml:space="preserve"> </w:t>
      </w:r>
      <w:r w:rsidR="00D0465E" w:rsidRPr="002B2829">
        <w:t>Cientistas da Tecnologia da Informação, Matemáticos e estatísticos vem trabalhando em sofisticadas técnicas voltadas a encontrar padrões nessas massas de dados, transformando caos em informação útil</w:t>
      </w:r>
      <w:r w:rsidR="00755CCB">
        <w:t xml:space="preserve"> </w:t>
      </w:r>
      <w:r w:rsidR="00F4107C">
        <w:fldChar w:fldCharType="begin" w:fldLock="1"/>
      </w:r>
      <w:r w:rsidR="0021217B">
        <w:instrText>ADDIN CSL_CITATION {"citationItems":[{"id":"ITEM-1","itemData":{"author":[{"dropping-particle":"","family":"Costa","given":"Henrique M K","non-dropping-particle":"","parse-names":false,"suffix":""},{"dropping-particle":"De","family":"Amorim","given":"Marcelo D","non-dropping-particle":"","parse-names":false,"suffix":""},{"dropping-particle":"","family":"Campista","given":"Miguel Elias M","non-dropping-particle":"","parse-names":false,"suffix":""},{"dropping-particle":"","family":"Rubinstein","given":"Marcelo G","non-dropping-particle":"","parse-names":false,"suffix":""},{"dropping-particle":"","family":"Florissi","given":"Patricia","non-dropping-particle":"","parse-names":false,"suffix":""},{"dropping-particle":"","family":"Duarte","given":"Carlos M B","non-dropping-particle":"","parse-names":false,"suffix":""}],"container-title":"Sbrc 2012","id":"ITEM-1","issue":"Ouro Preto, MG, Brasil","issued":{"date-parts":[["2012"]]},"title":"Grandes Massas de Dados na Nuvem: Desafios e Tecnicas para Inovação","type":"article-journal"},"uris":["http://www.mendeley.com/documents/?uuid=1e6e7bfc-93cb-4fd1-9692-84b094f4598e"]}],"mendeley":{"formattedCitation":"(COSTA et al., 2012)","plainTextFormattedCitation":"(COSTA et al., 2012)","previouslyFormattedCitation":"(COSTA et al., 2012)"},"properties":{"noteIndex":0},"schema":"https://github.com/citation-style-language/schema/raw/master/csl-citation.json"}</w:instrText>
      </w:r>
      <w:r w:rsidR="00F4107C">
        <w:fldChar w:fldCharType="separate"/>
      </w:r>
      <w:r w:rsidR="00594F63" w:rsidRPr="0021217B">
        <w:rPr>
          <w:noProof/>
        </w:rPr>
        <w:t>(COSTA et al., 2012)</w:t>
      </w:r>
      <w:r w:rsidR="00F4107C">
        <w:fldChar w:fldCharType="end"/>
      </w:r>
      <w:r w:rsidR="00D0465E" w:rsidRPr="002B2829">
        <w:t>.</w:t>
      </w:r>
      <w:r w:rsidR="00946982">
        <w:t xml:space="preserve"> </w:t>
      </w:r>
      <w:r w:rsidR="00D0465E" w:rsidRPr="002B2829">
        <w:t>Ainda assim, os volumes são tamanhos que inviabilizam o entendimento de certos relatórios</w:t>
      </w:r>
      <w:r w:rsidR="00765336">
        <w:t>.</w:t>
      </w:r>
    </w:p>
    <w:p w14:paraId="668A451B" w14:textId="77777777" w:rsidR="008E5A73" w:rsidRDefault="00946982" w:rsidP="00E6058A">
      <w:r>
        <w:tab/>
      </w:r>
      <w:r w:rsidR="00D0465E" w:rsidRPr="002B2829">
        <w:t>Para minimizar o problema, tem</w:t>
      </w:r>
      <w:r w:rsidR="00540B5A">
        <w:t>-</w:t>
      </w:r>
      <w:r w:rsidR="00D0465E" w:rsidRPr="002B2829">
        <w:t>se empregado formas de apresentação de informações sintetizadas em</w:t>
      </w:r>
      <w:r w:rsidR="00F07A8A">
        <w:t xml:space="preserve"> painéis ou</w:t>
      </w:r>
      <w:r w:rsidR="00D0465E" w:rsidRPr="002B2829">
        <w:t xml:space="preserve"> quadros gráficos</w:t>
      </w:r>
      <w:r w:rsidR="00085A27">
        <w:t xml:space="preserve">, chamados </w:t>
      </w:r>
      <w:proofErr w:type="spellStart"/>
      <w:r w:rsidR="00F07A8A" w:rsidRPr="00F07A8A">
        <w:rPr>
          <w:i/>
        </w:rPr>
        <w:t>dashboards</w:t>
      </w:r>
      <w:proofErr w:type="spellEnd"/>
      <w:r w:rsidR="00D0465E" w:rsidRPr="002B2829">
        <w:t xml:space="preserve">, que entregam um resumo visual de </w:t>
      </w:r>
      <w:r w:rsidR="00067EDF">
        <w:t>centenas, muitas vezes milhares</w:t>
      </w:r>
      <w:r>
        <w:t xml:space="preserve"> de linhas de um</w:t>
      </w:r>
      <w:r w:rsidR="00D0465E" w:rsidRPr="002B2829">
        <w:t xml:space="preserve"> </w:t>
      </w:r>
      <w:r>
        <w:t>conjunto de dados</w:t>
      </w:r>
      <w:r w:rsidR="00D0465E" w:rsidRPr="002B2829">
        <w:t xml:space="preserve">. </w:t>
      </w:r>
      <w:r w:rsidR="00F07A8A">
        <w:t>Tal recurso</w:t>
      </w:r>
      <w:r w:rsidR="00D0465E" w:rsidRPr="002B2829">
        <w:t xml:space="preserve"> facilita o entendimento e suporta de forma mais simples e direta a tomada de decisão</w:t>
      </w:r>
      <w:r w:rsidR="00765336">
        <w:t xml:space="preserve"> </w:t>
      </w:r>
      <w:r w:rsidR="00F4107C">
        <w:fldChar w:fldCharType="begin" w:fldLock="1"/>
      </w:r>
      <w:r w:rsidR="00594F63">
        <w:instrText>ADDIN CSL_CITATION {"citationItems":[{"id":"ITEM-1","itemData":{"abstract":"Visualização de dados e Design de Dashboards","author":[{"dropping-particle":"","family":"Luiz","given":"Arbex","non-dropping-particle":"","parse-names":false,"suffix":""}],"id":"ITEM-1","issued":{"date-parts":[["2013"]]},"number-of-pages":"191","publisher":"UERJ","title":"Visualização dos dados estatísticos da UERJ : proposta de dashboards baseados no trabalho de Jacques Bertin","type":"thesis"},"uris":["http://www.mendeley.com/documents/?uuid=006c4567-1757-42d2-92c7-63309dc755b4"]}],"mendeley":{"formattedCitation":"(LUIZ, 2013)","plainTextFormattedCitation":"(LUIZ, 2013)","previouslyFormattedCitation":"(LUIZ, 2013)"},"properties":{"noteIndex":0},"schema":"https://github.com/citation-style-language/schema/raw/master/csl-citation.json"}</w:instrText>
      </w:r>
      <w:r w:rsidR="00F4107C">
        <w:fldChar w:fldCharType="separate"/>
      </w:r>
      <w:r w:rsidR="00594F63" w:rsidRPr="00594F63">
        <w:rPr>
          <w:noProof/>
        </w:rPr>
        <w:t>(LUIZ, 2013)</w:t>
      </w:r>
      <w:r w:rsidR="00F4107C">
        <w:fldChar w:fldCharType="end"/>
      </w:r>
      <w:r w:rsidR="00D0465E" w:rsidRPr="002B2829">
        <w:t>.</w:t>
      </w:r>
    </w:p>
    <w:p w14:paraId="618A136B" w14:textId="77777777" w:rsidR="008E5A73" w:rsidRDefault="0059335C" w:rsidP="00E6058A">
      <w:r>
        <w:tab/>
      </w:r>
      <w:r w:rsidR="00D0465E" w:rsidRPr="002B2829">
        <w:t xml:space="preserve">Mesmo </w:t>
      </w:r>
      <w:r w:rsidR="00F07A8A" w:rsidRPr="002B2829">
        <w:t>com</w:t>
      </w:r>
      <w:r w:rsidR="00603490">
        <w:t xml:space="preserve"> a constante evolução de</w:t>
      </w:r>
      <w:r w:rsidR="00D0465E" w:rsidRPr="002B2829">
        <w:t xml:space="preserve"> linguagens de programação </w:t>
      </w:r>
      <w:r w:rsidR="00603490">
        <w:t xml:space="preserve">e </w:t>
      </w:r>
      <w:r w:rsidR="007F57D1">
        <w:t>a</w:t>
      </w:r>
      <w:r w:rsidR="00D0465E" w:rsidRPr="002B2829">
        <w:t xml:space="preserve"> expan</w:t>
      </w:r>
      <w:r w:rsidR="007F57D1">
        <w:t>sã</w:t>
      </w:r>
      <w:r w:rsidR="00D0465E" w:rsidRPr="002B2829">
        <w:t xml:space="preserve">o </w:t>
      </w:r>
      <w:r w:rsidR="00A80778">
        <w:t xml:space="preserve">de </w:t>
      </w:r>
      <w:r w:rsidR="00D0465E" w:rsidRPr="002B2829">
        <w:t>sua</w:t>
      </w:r>
      <w:r w:rsidR="00A80778">
        <w:t>s</w:t>
      </w:r>
      <w:r w:rsidR="00D0465E" w:rsidRPr="002B2829">
        <w:t xml:space="preserve"> biblioteca</w:t>
      </w:r>
      <w:r w:rsidR="00A80778">
        <w:t>s</w:t>
      </w:r>
      <w:r w:rsidR="00D0465E" w:rsidRPr="002B2829">
        <w:t xml:space="preserve"> de Interfaces de Aplicações para Programação, </w:t>
      </w:r>
      <w:r w:rsidR="00F07A8A">
        <w:t xml:space="preserve">as </w:t>
      </w:r>
      <w:r w:rsidR="00D0465E" w:rsidRPr="002B2829">
        <w:t xml:space="preserve">chamadas </w:t>
      </w:r>
      <w:proofErr w:type="spellStart"/>
      <w:r w:rsidR="00D0465E" w:rsidRPr="002B2829">
        <w:t>APIs</w:t>
      </w:r>
      <w:proofErr w:type="spellEnd"/>
      <w:r w:rsidR="00D0465E" w:rsidRPr="002B2829">
        <w:t xml:space="preserve">, ainda </w:t>
      </w:r>
      <w:proofErr w:type="gramStart"/>
      <w:r w:rsidR="00D0465E" w:rsidRPr="002B2829">
        <w:t>é trabalhoso</w:t>
      </w:r>
      <w:proofErr w:type="gramEnd"/>
      <w:r w:rsidR="00D0465E" w:rsidRPr="002B2829">
        <w:t xml:space="preserve"> desenvolver a camada de apresentação de dados de forma gráfica e dinâmica. Uma página </w:t>
      </w:r>
      <w:r w:rsidR="00F07A8A">
        <w:t xml:space="preserve">web em tecnologias como </w:t>
      </w:r>
      <w:r w:rsidR="00D0465E" w:rsidRPr="002B2829">
        <w:t>JSP</w:t>
      </w:r>
      <w:r w:rsidR="00F07A8A">
        <w:rPr>
          <w:rStyle w:val="Refdenotaderodap"/>
        </w:rPr>
        <w:footnoteReference w:id="1"/>
      </w:r>
      <w:r w:rsidR="00085A27">
        <w:t>,</w:t>
      </w:r>
      <w:r w:rsidR="00D0465E" w:rsidRPr="002B2829">
        <w:t xml:space="preserve"> </w:t>
      </w:r>
      <w:proofErr w:type="gramStart"/>
      <w:r w:rsidR="00D0465E" w:rsidRPr="002B2829">
        <w:t>ASP</w:t>
      </w:r>
      <w:r w:rsidR="00F07A8A">
        <w:t>.</w:t>
      </w:r>
      <w:proofErr w:type="gramEnd"/>
      <w:r w:rsidR="00F07A8A">
        <w:t>NET</w:t>
      </w:r>
      <w:r w:rsidR="00F07A8A">
        <w:rPr>
          <w:rStyle w:val="Refdenotaderodap"/>
        </w:rPr>
        <w:footnoteReference w:id="2"/>
      </w:r>
      <w:r w:rsidR="00D0465E" w:rsidRPr="002B2829">
        <w:t xml:space="preserve"> </w:t>
      </w:r>
      <w:r w:rsidR="00085A27">
        <w:t xml:space="preserve">ou até mesmo HTML </w:t>
      </w:r>
      <w:r w:rsidR="00F07A8A">
        <w:t xml:space="preserve">com </w:t>
      </w:r>
      <w:proofErr w:type="spellStart"/>
      <w:r w:rsidR="00F07A8A">
        <w:t>JavaScript</w:t>
      </w:r>
      <w:proofErr w:type="spellEnd"/>
      <w:r w:rsidR="00085A27">
        <w:t xml:space="preserve">, </w:t>
      </w:r>
      <w:r w:rsidR="00D0465E" w:rsidRPr="002B2829">
        <w:t>contend</w:t>
      </w:r>
      <w:r w:rsidR="00085A27">
        <w:t xml:space="preserve">o um </w:t>
      </w:r>
      <w:r w:rsidR="00085A27" w:rsidRPr="00F07A8A">
        <w:rPr>
          <w:i/>
        </w:rPr>
        <w:t>dashboard</w:t>
      </w:r>
      <w:r w:rsidR="00085A27">
        <w:t xml:space="preserve"> que sintetiza </w:t>
      </w:r>
      <w:r w:rsidR="00D0465E" w:rsidRPr="002B2829">
        <w:t>um conjunto de informações de um relatório de pesquisa em banco de dados</w:t>
      </w:r>
      <w:r w:rsidR="00F07A8A">
        <w:t>,</w:t>
      </w:r>
      <w:r w:rsidR="00D0465E" w:rsidRPr="002B2829">
        <w:t xml:space="preserve"> requer algumas centenas de linhas de código. </w:t>
      </w:r>
    </w:p>
    <w:p w14:paraId="0917DE52" w14:textId="77777777" w:rsidR="008E5A73" w:rsidRDefault="00085A27" w:rsidP="00E6058A">
      <w:r>
        <w:tab/>
      </w:r>
      <w:bookmarkStart w:id="6" w:name="_Toc498681698"/>
      <w:r w:rsidR="00D0465E" w:rsidRPr="002B2829">
        <w:t>A demanda de mercado por entregas no mais curto prazo possível, bem como a necessidade de se desenvolver artefatos que permitam fácil entendimento, documentação, manutenção e evolução, além da importância de uma apresentação clara e si</w:t>
      </w:r>
      <w:r w:rsidR="00A80778">
        <w:t xml:space="preserve">mplificada dos dados, </w:t>
      </w:r>
      <w:r w:rsidR="00D0465E" w:rsidRPr="002B2829">
        <w:t>sustentam a necessidade de pesquisa no campo da geração r</w:t>
      </w:r>
      <w:r w:rsidR="00017328">
        <w:t>ápida e eficiente de relatórios</w:t>
      </w:r>
      <w:r w:rsidR="002C4EB9">
        <w:t xml:space="preserve"> gráficos</w:t>
      </w:r>
      <w:r w:rsidR="00D0465E" w:rsidRPr="002B2829">
        <w:t xml:space="preserve">. Isto, se feito apropriadamente, reduz a quantidade de falhas de projeto e deixa a equipe de programadores e analistas </w:t>
      </w:r>
      <w:r w:rsidR="002C4EB9">
        <w:t>mais livres</w:t>
      </w:r>
      <w:r w:rsidR="00D0465E" w:rsidRPr="002B2829">
        <w:t xml:space="preserve"> para tratar regras de negócio e complexidades típicas </w:t>
      </w:r>
      <w:r w:rsidR="00F07A8A">
        <w:t>para</w:t>
      </w:r>
      <w:r w:rsidR="00F07A8A" w:rsidRPr="002B2829">
        <w:t xml:space="preserve"> </w:t>
      </w:r>
      <w:r w:rsidR="00D0465E" w:rsidRPr="002B2829">
        <w:t xml:space="preserve">cada domínio de </w:t>
      </w:r>
      <w:r w:rsidR="009E32CC" w:rsidRPr="002B2829">
        <w:t>problema.</w:t>
      </w:r>
      <w:r w:rsidR="00017328">
        <w:t xml:space="preserve"> </w:t>
      </w:r>
      <w:r w:rsidR="00F4107C">
        <w:rPr>
          <w:rStyle w:val="Refdenotaderodap"/>
          <w:rFonts w:ascii="Times New Roman" w:hAnsi="Times New Roman" w:cs="Times New Roman"/>
        </w:rPr>
        <w:fldChar w:fldCharType="begin" w:fldLock="1"/>
      </w:r>
      <w:r w:rsidR="00594F63">
        <w:instrText>ADDIN CSL_CITATION {"citationItems":[{"id":"ITEM-1","itemData":{"abstract":"Software reuse aims at increasing quality and productivity in software development, avoiding effort duplication and reusing all past experiences possible. Although it is a simple idea, it is not easy to put reuse in practice, especially in a systematic and controlled way. Domain engineering and software product lines techniques try to make this task easier, but there are many other factors that difficult the reuse adoption. Among these factors are the problems that are inherent to software development in the way it is conducted today, based on source code. These problems arise from the growing demand for increasingly complex software, negatively affecting the ability to reuse. Model-driven development is an attractive alternative in this scenario, leveraging the importance of models in the software life cycle, incorporating them as part of the final product through modeling and code generation techniques. As a result, part of the software complexity becomes hidden inside the generators, shielding the developers, reducing errors, increasing the productivity, quality, interoperability and maintainability of the produced assets. In this dissertation is presented the thesis that model-driven development can effectively increase and/or improve software reuse, and that to achieve this goal it must be treated in a consistent way inside a domain engineering process. To demonstrate this thesis, a model-driven software reuse approach is presented, with activities that guide the developer during domain analysis, design and implementation. The results of an evaluation involving three empirical studies are also presented. The studies were performed in both academic and industrial environments, and aimed at determining the viability of the approach and the benefits that can be achieved with the combination of model-driven development and software reuse techniques. The results showed that the approach can bring different benefits to software organizations, such as software reuse quantity and quality improvements, and complexity reduction in product development and configuration tasks.","author":[{"dropping-particle":"","family":"Lucrédio","given":"Daniel","non-dropping-particle":"","parse-names":false,"suffix":""}],"id":"ITEM-1","issued":{"date-parts":[["2009"]]},"page":"277","title":"Uma Abordagem Orientada a Modelos para Reutilização de Software","type":"article-journal"},"uris":["http://www.mendeley.com/documents/?uuid=8b0081d8-6351-4527-9a6b-8a66c0bbb2ec"]}],"mendeley":{"formattedCitation":"(LUCRÉDIO, 2009)","plainTextFormattedCitation":"(LUCRÉDIO, 2009)","previouslyFormattedCitation":"(LUCRÉDIO, 2009)"},"properties":{"noteIndex":0},"schema":"https://github.com/citation-style-language/schema/raw/master/csl-citation.json"}</w:instrText>
      </w:r>
      <w:r w:rsidR="00F4107C">
        <w:rPr>
          <w:rStyle w:val="Refdenotaderodap"/>
          <w:rFonts w:ascii="Times New Roman" w:hAnsi="Times New Roman" w:cs="Times New Roman"/>
        </w:rPr>
        <w:fldChar w:fldCharType="separate"/>
      </w:r>
      <w:r w:rsidR="00594F63" w:rsidRPr="00594F63">
        <w:rPr>
          <w:noProof/>
        </w:rPr>
        <w:t>(LUCRÉDIO, 2009)</w:t>
      </w:r>
      <w:r w:rsidR="00F4107C">
        <w:rPr>
          <w:rStyle w:val="Refdenotaderodap"/>
          <w:rFonts w:ascii="Times New Roman" w:hAnsi="Times New Roman" w:cs="Times New Roman"/>
        </w:rPr>
        <w:fldChar w:fldCharType="end"/>
      </w:r>
      <w:r w:rsidR="00D0465E" w:rsidRPr="002B2829">
        <w:t>.</w:t>
      </w:r>
    </w:p>
    <w:p w14:paraId="73B89939" w14:textId="77777777" w:rsidR="008E5A73" w:rsidRDefault="00376622" w:rsidP="00376622">
      <w:r>
        <w:lastRenderedPageBreak/>
        <w:tab/>
      </w:r>
      <w:r w:rsidR="00F07A8A">
        <w:t>Estratégias como</w:t>
      </w:r>
      <w:r w:rsidR="00F07A8A" w:rsidRPr="002B2829">
        <w:t xml:space="preserve"> </w:t>
      </w:r>
      <w:r w:rsidR="00D0465E" w:rsidRPr="002B2829">
        <w:t>utilizar-se de bibliotecas</w:t>
      </w:r>
      <w:r w:rsidR="00F07A8A">
        <w:t xml:space="preserve">, </w:t>
      </w:r>
      <w:r w:rsidR="00F07A8A" w:rsidRPr="00F07A8A">
        <w:rPr>
          <w:i/>
        </w:rPr>
        <w:t>frameworks</w:t>
      </w:r>
      <w:r w:rsidR="00D0465E" w:rsidRPr="002B2829">
        <w:t xml:space="preserve"> </w:t>
      </w:r>
      <w:r w:rsidR="00F07A8A">
        <w:t>e</w:t>
      </w:r>
      <w:r w:rsidR="00F07A8A" w:rsidRPr="002B2829">
        <w:t xml:space="preserve"> </w:t>
      </w:r>
      <w:r w:rsidR="00F07A8A">
        <w:t>algoritmos</w:t>
      </w:r>
      <w:r w:rsidR="00D0465E" w:rsidRPr="002B2829">
        <w:t xml:space="preserve"> que ger</w:t>
      </w:r>
      <w:r w:rsidR="009E32CC">
        <w:t>e</w:t>
      </w:r>
      <w:r w:rsidR="00D0465E" w:rsidRPr="002B2829">
        <w:t xml:space="preserve">m código a partir de um conjunto de definições feitas </w:t>
      </w:r>
      <w:r w:rsidR="00067EDF">
        <w:t xml:space="preserve">previamente </w:t>
      </w:r>
      <w:r w:rsidR="00D0465E" w:rsidRPr="002B2829">
        <w:t xml:space="preserve">pelo usuário, reduz uma etapa trabalhosa e significante do esforço total de desenvolvimento de um sistema completo ou de módulos de um sistema </w:t>
      </w:r>
      <w:proofErr w:type="gramStart"/>
      <w:r w:rsidR="009E32CC" w:rsidRPr="002B2829">
        <w:t>maior</w:t>
      </w:r>
      <w:proofErr w:type="gramEnd"/>
      <w:r w:rsidR="002478DD">
        <w:t xml:space="preserve"> </w:t>
      </w:r>
      <w:r w:rsidR="00F4107C">
        <w:fldChar w:fldCharType="begin" w:fldLock="1"/>
      </w:r>
      <w:r w:rsidR="007A441E">
        <w:instrText>ADDIN CSL_CITATION {"citationItems":[{"id":"ITEM-1","itemData":{"abstract":"Os geradores de aplicação são ferramentas que recebem uma especificação de software, validam essa especificação e geram artefatos automaticamente. Os geradores de aplicação podem trazer benefícios em termos de produtividade por gerarem automaticamente artefatos de baixo nível com base em especificações de nível mais alto. Um dos problemas dos geradores de aplicação é o seu alto custo de desenvolvimento. Os geradores de aplicação configuráveis são adaptados para fornecer apoio em domínios específicos, ou seja, são considerados meta-geradores utilizados para obter geradores de aplicação específicos. Este trabalho delineia um processo de desenvolvimento com geradores confi- guráveis, define a arquitetura e as características de um gerador configurável e apresenta a ferramenta Captor, que é um gerador de aplicação configurável desenvolvido para facilitar a construção de geradores específicos. Três estudos de caso nos quais a Captor é configurada para domínios de aplicação específi- cos são apresentados: persistência de dados, gestão de recursos de negócios e bóias náuticas","author":[{"dropping-particle":"","family":"Shimabukuro Junior","given":"Edison Kicho","non-dropping-particle":"","parse-names":false,"suffix":""}],"id":"ITEM-1","issued":{"date-parts":[["2006"]]},"publisher":"USP","title":"Um Gerador de aplicações configurável","type":"thesis"},"uris":["http://www.mendeley.com/documents/?uuid=ae8a95ad-e270-469d-8d31-47feacf70d09"]}],"mendeley":{"formattedCitation":"(SHIMABUKURO JUNIOR, 2006)","plainTextFormattedCitation":"(SHIMABUKURO JUNIOR, 2006)","previouslyFormattedCitation":"(SHIMABUKURO JUNIOR, 2006)"},"properties":{"noteIndex":0},"schema":"https://github.com/citation-style-language/schema/raw/master/csl-citation.json"}</w:instrText>
      </w:r>
      <w:r w:rsidR="00F4107C">
        <w:fldChar w:fldCharType="separate"/>
      </w:r>
      <w:r w:rsidR="00594F63" w:rsidRPr="00594F63">
        <w:rPr>
          <w:noProof/>
        </w:rPr>
        <w:t>(SHIMABUKURO JUNIOR, 2006)</w:t>
      </w:r>
      <w:r w:rsidR="00F4107C">
        <w:fldChar w:fldCharType="end"/>
      </w:r>
      <w:r w:rsidR="00D0465E" w:rsidRPr="002B2829">
        <w:t>.</w:t>
      </w:r>
      <w:r w:rsidR="007C38BC">
        <w:t xml:space="preserve"> Com um esforço inicial que pode ser razoavelmente grande, pode-se reduzir ou até mesmo eliminar o trabalho</w:t>
      </w:r>
      <w:r w:rsidR="00DD4CC8">
        <w:t xml:space="preserve"> posterior</w:t>
      </w:r>
      <w:r w:rsidR="007C38BC">
        <w:t xml:space="preserve"> em etapas repetitivas e, além disso, </w:t>
      </w:r>
      <w:r w:rsidR="00011895">
        <w:t>manter</w:t>
      </w:r>
      <w:r w:rsidR="007C38BC">
        <w:t xml:space="preserve"> uma padronização dos artefatos de saída</w:t>
      </w:r>
      <w:r w:rsidR="00DD4CC8">
        <w:t xml:space="preserve">, garantindo a qualidade deste produto final. </w:t>
      </w:r>
    </w:p>
    <w:p w14:paraId="0BDB0AB5" w14:textId="77777777" w:rsidR="00A62D35" w:rsidRDefault="00376622" w:rsidP="00376622">
      <w:r>
        <w:tab/>
      </w:r>
      <w:r w:rsidR="00603490">
        <w:t xml:space="preserve">A fim de gerar automaticamente </w:t>
      </w:r>
      <w:r w:rsidR="00603490" w:rsidRPr="00603490">
        <w:t>relatórios de apresentação de dados</w:t>
      </w:r>
      <w:r w:rsidR="00603490">
        <w:t xml:space="preserve"> a partir de especificações de alto nível e sem necessidade de conhecimento de programação em qualquer linguagem</w:t>
      </w:r>
      <w:r w:rsidR="00FD4C17">
        <w:t>, a proposta deste trabalho é desenvolver uma aplicação</w:t>
      </w:r>
      <w:r w:rsidR="00060780">
        <w:t xml:space="preserve">, aqui denominada </w:t>
      </w:r>
      <w:proofErr w:type="spellStart"/>
      <w:proofErr w:type="gramStart"/>
      <w:r w:rsidR="00060780" w:rsidRPr="00060780">
        <w:rPr>
          <w:b/>
        </w:rPr>
        <w:t>DashGen</w:t>
      </w:r>
      <w:proofErr w:type="spellEnd"/>
      <w:proofErr w:type="gramEnd"/>
      <w:r w:rsidR="00060780">
        <w:t>,</w:t>
      </w:r>
      <w:r w:rsidR="00FD4C17">
        <w:t xml:space="preserve"> </w:t>
      </w:r>
      <w:r w:rsidR="00603490">
        <w:t>a qual deve</w:t>
      </w:r>
      <w:r w:rsidR="00060780">
        <w:t xml:space="preserve"> </w:t>
      </w:r>
      <w:r w:rsidR="00FD4C17">
        <w:t>recebe</w:t>
      </w:r>
      <w:r w:rsidR="00060780">
        <w:t>r</w:t>
      </w:r>
      <w:r w:rsidR="00FD4C17">
        <w:t xml:space="preserve"> um conjunto de dados em formato aberto, possibilit</w:t>
      </w:r>
      <w:r w:rsidR="00603490">
        <w:t>ar</w:t>
      </w:r>
      <w:r w:rsidR="00FD4C17">
        <w:t xml:space="preserve"> ao usuário selecionar atributos e gráficos de tipos variados</w:t>
      </w:r>
      <w:r w:rsidR="006E3AD4">
        <w:t xml:space="preserve"> a fim de formar</w:t>
      </w:r>
      <w:r w:rsidR="000A639D">
        <w:t>,</w:t>
      </w:r>
      <w:r w:rsidR="00FD4C17">
        <w:t xml:space="preserve"> a partir de u</w:t>
      </w:r>
      <w:r w:rsidR="006E3AD4">
        <w:t xml:space="preserve">m gabarito pré-definido, um </w:t>
      </w:r>
      <w:r w:rsidR="006D0E81" w:rsidRPr="006D0E81">
        <w:rPr>
          <w:i/>
        </w:rPr>
        <w:t>dashboard</w:t>
      </w:r>
      <w:r w:rsidR="006D0E81">
        <w:t xml:space="preserve"> </w:t>
      </w:r>
      <w:r w:rsidR="006E3AD4">
        <w:t>que apresente de forma clara e com filtragem dinâmica o resumo destes</w:t>
      </w:r>
      <w:r w:rsidR="004E2034">
        <w:t xml:space="preserve"> dados</w:t>
      </w:r>
      <w:r w:rsidR="006E3AD4">
        <w:t xml:space="preserve">. </w:t>
      </w:r>
    </w:p>
    <w:p w14:paraId="6D3683EA" w14:textId="77777777" w:rsidR="008E5A73" w:rsidRDefault="008E5A73" w:rsidP="00E6058A">
      <w:pPr>
        <w:rPr>
          <w:rFonts w:eastAsia="Calibri"/>
          <w:szCs w:val="24"/>
        </w:rPr>
      </w:pPr>
    </w:p>
    <w:p w14:paraId="5F6F90C2" w14:textId="77777777" w:rsidR="00D0465E" w:rsidRDefault="00634CA7" w:rsidP="00634CA7">
      <w:pPr>
        <w:pStyle w:val="Ttulo2"/>
      </w:pPr>
      <w:bookmarkStart w:id="7" w:name="_Toc35796554"/>
      <w:bookmarkEnd w:id="6"/>
      <w:r>
        <w:t xml:space="preserve">1.1 </w:t>
      </w:r>
      <w:r w:rsidR="00D0465E" w:rsidRPr="002B2829">
        <w:t>Objetivo</w:t>
      </w:r>
      <w:r w:rsidR="00AC2A32">
        <w:t xml:space="preserve"> e delimitação </w:t>
      </w:r>
      <w:r w:rsidR="00AC2A32" w:rsidRPr="00634CA7">
        <w:t>de</w:t>
      </w:r>
      <w:r w:rsidR="00AC2A32">
        <w:t xml:space="preserve"> escopo</w:t>
      </w:r>
      <w:bookmarkEnd w:id="7"/>
    </w:p>
    <w:p w14:paraId="561139EB" w14:textId="77777777" w:rsidR="006E3AD4" w:rsidRPr="006E3AD4" w:rsidRDefault="006E3AD4" w:rsidP="006E3AD4"/>
    <w:p w14:paraId="6DE7C53C" w14:textId="77777777" w:rsidR="00AC2A32" w:rsidRDefault="00376622" w:rsidP="00376622">
      <w:r>
        <w:tab/>
      </w:r>
      <w:r w:rsidR="00D0465E" w:rsidRPr="002B2829">
        <w:t xml:space="preserve">O objetivo deste trabalho é </w:t>
      </w:r>
      <w:r w:rsidR="00C85C22">
        <w:t>desenvolver uma aplicação</w:t>
      </w:r>
      <w:r w:rsidR="00017328">
        <w:t xml:space="preserve"> em linguagem Java </w:t>
      </w:r>
      <w:r w:rsidR="00857FB2">
        <w:t xml:space="preserve">8 SE </w:t>
      </w:r>
      <w:r w:rsidR="00017328">
        <w:t xml:space="preserve">para </w:t>
      </w:r>
      <w:r w:rsidR="00067EDF" w:rsidRPr="006D0E81">
        <w:rPr>
          <w:i/>
        </w:rPr>
        <w:t>desktop</w:t>
      </w:r>
      <w:r w:rsidR="00E0648B" w:rsidRPr="006D0E81">
        <w:rPr>
          <w:i/>
        </w:rPr>
        <w:t>s</w:t>
      </w:r>
      <w:r w:rsidR="006D0E81">
        <w:t>,</w:t>
      </w:r>
      <w:r w:rsidR="00017328">
        <w:t xml:space="preserve"> usando técnicas de </w:t>
      </w:r>
      <w:r w:rsidR="00F96DD7">
        <w:t>programação generativa orientada</w:t>
      </w:r>
      <w:r w:rsidR="00017328">
        <w:t xml:space="preserve"> a </w:t>
      </w:r>
      <w:r w:rsidR="00F96DD7">
        <w:t xml:space="preserve">gabaritos (no inglês, </w:t>
      </w:r>
      <w:proofErr w:type="spellStart"/>
      <w:r w:rsidR="00F96DD7" w:rsidRPr="00F96DD7">
        <w:rPr>
          <w:i/>
        </w:rPr>
        <w:t>templates</w:t>
      </w:r>
      <w:proofErr w:type="spellEnd"/>
      <w:r w:rsidR="00F96DD7">
        <w:t>)</w:t>
      </w:r>
      <w:r w:rsidR="00C85C22">
        <w:t xml:space="preserve"> que facilite a </w:t>
      </w:r>
      <w:r w:rsidR="006D0E81">
        <w:t>criação de</w:t>
      </w:r>
      <w:r w:rsidR="006D0E81" w:rsidRPr="002B2829">
        <w:t xml:space="preserve"> painéis de informações </w:t>
      </w:r>
      <w:r w:rsidR="006D0E81">
        <w:t xml:space="preserve">em formato de gráficos </w:t>
      </w:r>
      <w:r w:rsidR="006D0E81" w:rsidRPr="002B2829">
        <w:t>(</w:t>
      </w:r>
      <w:proofErr w:type="spellStart"/>
      <w:r w:rsidR="006D0E81">
        <w:rPr>
          <w:i/>
        </w:rPr>
        <w:t>d</w:t>
      </w:r>
      <w:r w:rsidR="006D0E81" w:rsidRPr="00F07A8A">
        <w:rPr>
          <w:i/>
        </w:rPr>
        <w:t>ashboards</w:t>
      </w:r>
      <w:proofErr w:type="spellEnd"/>
      <w:r w:rsidR="006D0E81" w:rsidRPr="002B2829">
        <w:t>)</w:t>
      </w:r>
      <w:r w:rsidR="006D0E81">
        <w:t>,</w:t>
      </w:r>
      <w:r w:rsidR="004E2034">
        <w:t xml:space="preserve"> </w:t>
      </w:r>
      <w:r w:rsidR="006D0E81">
        <w:t xml:space="preserve">gerados a partir de dados obtidos de </w:t>
      </w:r>
      <w:r w:rsidR="00C85C22">
        <w:t xml:space="preserve">um arquivo </w:t>
      </w:r>
      <w:r w:rsidR="00035B0C">
        <w:t xml:space="preserve">CSV </w:t>
      </w:r>
      <w:r w:rsidR="00600FD0">
        <w:t>(</w:t>
      </w:r>
      <w:proofErr w:type="spellStart"/>
      <w:r w:rsidR="00600FD0">
        <w:t>Comma</w:t>
      </w:r>
      <w:proofErr w:type="spellEnd"/>
      <w:r w:rsidR="00600FD0">
        <w:t xml:space="preserve"> </w:t>
      </w:r>
      <w:proofErr w:type="spellStart"/>
      <w:r w:rsidR="00600FD0">
        <w:t>Separated</w:t>
      </w:r>
      <w:proofErr w:type="spellEnd"/>
      <w:r w:rsidR="00600FD0">
        <w:t xml:space="preserve"> </w:t>
      </w:r>
      <w:proofErr w:type="spellStart"/>
      <w:r w:rsidR="00600FD0">
        <w:t>Values</w:t>
      </w:r>
      <w:proofErr w:type="spellEnd"/>
      <w:r w:rsidR="00600FD0">
        <w:t>, ou Valores separados por vírgula)</w:t>
      </w:r>
      <w:r w:rsidR="006D0E81">
        <w:t>.</w:t>
      </w:r>
      <w:r w:rsidR="00017328">
        <w:t xml:space="preserve"> </w:t>
      </w:r>
    </w:p>
    <w:p w14:paraId="6F8678F8" w14:textId="77777777" w:rsidR="00AC2A32" w:rsidRDefault="00376622" w:rsidP="00376622">
      <w:r>
        <w:tab/>
      </w:r>
      <w:r w:rsidR="00AC2A32">
        <w:t xml:space="preserve">Esta aplicação permitirá ao usuário escolher entre três tipos diferentes de gráficos: tipo Pizza, tipo Linha e tipo Barras Horizontais. Permitirá também dois tipos de reduções: </w:t>
      </w:r>
      <w:r w:rsidR="006D0E81">
        <w:t xml:space="preserve">(a) </w:t>
      </w:r>
      <w:r w:rsidR="00AC2A32">
        <w:t>por contagem do total de incidências de um atributo</w:t>
      </w:r>
      <w:r w:rsidR="006D0E81">
        <w:t>,</w:t>
      </w:r>
      <w:r w:rsidR="00AC2A32">
        <w:t xml:space="preserve"> e </w:t>
      </w:r>
      <w:r w:rsidR="006D0E81">
        <w:t xml:space="preserve">(b) </w:t>
      </w:r>
      <w:r w:rsidR="00AC2A32">
        <w:t xml:space="preserve">por somatória, usando um atributo especificado como chave e a </w:t>
      </w:r>
      <w:r w:rsidR="006D0E81">
        <w:t xml:space="preserve">totalização </w:t>
      </w:r>
      <w:r w:rsidR="00AC2A32">
        <w:t xml:space="preserve">de um segundo atributo especificado como </w:t>
      </w:r>
      <w:r w:rsidR="006D0E81">
        <w:t xml:space="preserve">um </w:t>
      </w:r>
      <w:r w:rsidR="00AC2A32">
        <w:t>valor</w:t>
      </w:r>
      <w:r w:rsidR="006D0E81">
        <w:t xml:space="preserve"> numérico</w:t>
      </w:r>
      <w:r w:rsidR="00AC2A32">
        <w:t>.</w:t>
      </w:r>
    </w:p>
    <w:p w14:paraId="14DBAAC6" w14:textId="77777777" w:rsidR="00B80B81" w:rsidRDefault="00376622" w:rsidP="00376622">
      <w:r>
        <w:tab/>
      </w:r>
      <w:r w:rsidR="006D0E81">
        <w:t xml:space="preserve">Neste trabalho, define-se </w:t>
      </w:r>
      <w:r w:rsidR="004E2034">
        <w:t xml:space="preserve">por </w:t>
      </w:r>
      <w:r w:rsidR="00930555" w:rsidRPr="006D0E81">
        <w:rPr>
          <w:b/>
        </w:rPr>
        <w:t>gabarito</w:t>
      </w:r>
      <w:r w:rsidR="004E2034">
        <w:t xml:space="preserve"> </w:t>
      </w:r>
      <w:r w:rsidR="006D0E81">
        <w:t xml:space="preserve">ou </w:t>
      </w:r>
      <w:proofErr w:type="spellStart"/>
      <w:r w:rsidR="006D0E81" w:rsidRPr="006D0E81">
        <w:rPr>
          <w:i/>
        </w:rPr>
        <w:t>template</w:t>
      </w:r>
      <w:proofErr w:type="spellEnd"/>
      <w:r w:rsidR="004E2034">
        <w:t>,</w:t>
      </w:r>
      <w:r w:rsidR="00017328">
        <w:t xml:space="preserve"> </w:t>
      </w:r>
      <w:r w:rsidR="00930555">
        <w:t xml:space="preserve">um arquivo contendo </w:t>
      </w:r>
      <w:r w:rsidR="006D0E81">
        <w:t xml:space="preserve">marcações </w:t>
      </w:r>
      <w:r w:rsidR="00930555">
        <w:t xml:space="preserve">HTML e </w:t>
      </w:r>
      <w:r w:rsidR="00930555" w:rsidRPr="006D0E81">
        <w:rPr>
          <w:i/>
        </w:rPr>
        <w:t>scripts</w:t>
      </w:r>
      <w:r w:rsidR="00930555">
        <w:t xml:space="preserve"> </w:t>
      </w:r>
      <w:r w:rsidR="006D0E81">
        <w:t xml:space="preserve">em </w:t>
      </w:r>
      <w:r w:rsidR="004E2034">
        <w:t>linguagem</w:t>
      </w:r>
      <w:r w:rsidR="006D0E81">
        <w:t xml:space="preserve"> </w:t>
      </w:r>
      <w:proofErr w:type="spellStart"/>
      <w:r w:rsidR="00930555">
        <w:t>Javascript</w:t>
      </w:r>
      <w:proofErr w:type="spellEnd"/>
      <w:r w:rsidR="00930555">
        <w:t>, entremeado</w:t>
      </w:r>
      <w:r w:rsidR="004E2034">
        <w:t>s</w:t>
      </w:r>
      <w:r w:rsidR="00930555">
        <w:t xml:space="preserve"> a marcações</w:t>
      </w:r>
      <w:r w:rsidR="00017328">
        <w:t xml:space="preserve"> </w:t>
      </w:r>
      <w:r w:rsidR="00930555">
        <w:t>da</w:t>
      </w:r>
      <w:r w:rsidR="00017328">
        <w:t xml:space="preserve"> linguagem de </w:t>
      </w:r>
      <w:r w:rsidR="004E2034" w:rsidRPr="004E2034">
        <w:t>gabaritos</w:t>
      </w:r>
      <w:r w:rsidR="004E2034">
        <w:rPr>
          <w:i/>
        </w:rPr>
        <w:t xml:space="preserve"> </w:t>
      </w:r>
      <w:r w:rsidR="004E2034">
        <w:t xml:space="preserve">do </w:t>
      </w:r>
      <w:r w:rsidR="00017328">
        <w:t xml:space="preserve">Apache </w:t>
      </w:r>
      <w:proofErr w:type="spellStart"/>
      <w:proofErr w:type="gramStart"/>
      <w:r w:rsidR="00017328">
        <w:t>FreeMarker</w:t>
      </w:r>
      <w:proofErr w:type="spellEnd"/>
      <w:proofErr w:type="gramEnd"/>
      <w:r w:rsidR="00930555">
        <w:t xml:space="preserve"> para o conteúdo a ser preenchido em tempo de execução. Os </w:t>
      </w:r>
      <w:r w:rsidR="00D0465E" w:rsidRPr="002B2829">
        <w:t>painéis</w:t>
      </w:r>
      <w:r w:rsidR="00017328">
        <w:t xml:space="preserve"> gerados</w:t>
      </w:r>
      <w:r w:rsidR="00930555">
        <w:t xml:space="preserve"> na saída</w:t>
      </w:r>
      <w:r w:rsidR="00D0465E" w:rsidRPr="002B2829">
        <w:t xml:space="preserve"> são codificados </w:t>
      </w:r>
      <w:r w:rsidR="00017328">
        <w:t>em</w:t>
      </w:r>
      <w:r w:rsidR="00D0465E" w:rsidRPr="002B2829">
        <w:t xml:space="preserve"> HMTL5</w:t>
      </w:r>
      <w:r w:rsidR="00C85C22">
        <w:t xml:space="preserve"> </w:t>
      </w:r>
      <w:r w:rsidR="00930555">
        <w:t>com folha de estil</w:t>
      </w:r>
      <w:r w:rsidR="00857FB2">
        <w:t>os</w:t>
      </w:r>
      <w:r w:rsidR="00C85C22">
        <w:t xml:space="preserve"> CSS3 e</w:t>
      </w:r>
      <w:r w:rsidR="00017328">
        <w:t xml:space="preserve"> as bibliotecas </w:t>
      </w:r>
      <w:proofErr w:type="spellStart"/>
      <w:r w:rsidR="00017328">
        <w:t>Javascript</w:t>
      </w:r>
      <w:proofErr w:type="spellEnd"/>
      <w:r w:rsidR="00017328">
        <w:t xml:space="preserve"> </w:t>
      </w:r>
      <w:proofErr w:type="gramStart"/>
      <w:r w:rsidR="00017328">
        <w:t>DC.</w:t>
      </w:r>
      <w:proofErr w:type="gramEnd"/>
      <w:r w:rsidR="00017328">
        <w:t>js, Crossfilter.js e D3.js</w:t>
      </w:r>
      <w:r w:rsidR="006D0E81">
        <w:t xml:space="preserve">, </w:t>
      </w:r>
      <w:r w:rsidR="006D0E81">
        <w:lastRenderedPageBreak/>
        <w:t>que</w:t>
      </w:r>
      <w:r w:rsidR="00CE2402">
        <w:t xml:space="preserve"> se encarregam de aplicar os filtros dinâmicos e gerar os </w:t>
      </w:r>
      <w:r w:rsidR="006D0E81">
        <w:t xml:space="preserve">painéis </w:t>
      </w:r>
      <w:r w:rsidR="00CE2402">
        <w:t xml:space="preserve">com gráficos </w:t>
      </w:r>
      <w:r w:rsidR="006D0E81">
        <w:t xml:space="preserve">em formato </w:t>
      </w:r>
      <w:r w:rsidR="00CE2402">
        <w:t>SVG</w:t>
      </w:r>
      <w:r w:rsidR="006D0E81">
        <w:t xml:space="preserve"> do HTML5</w:t>
      </w:r>
      <w:r w:rsidR="00D0465E" w:rsidRPr="002B2829">
        <w:t>.</w:t>
      </w:r>
    </w:p>
    <w:p w14:paraId="4A3317F7" w14:textId="77777777" w:rsidR="00930555" w:rsidRDefault="00376622" w:rsidP="00376622">
      <w:r>
        <w:tab/>
      </w:r>
      <w:r w:rsidR="00846DD4">
        <w:t>A interface gráfica de interação</w:t>
      </w:r>
      <w:r w:rsidR="006D0E81">
        <w:t xml:space="preserve"> entre o</w:t>
      </w:r>
      <w:r w:rsidR="00846DD4">
        <w:t xml:space="preserve"> usuário </w:t>
      </w:r>
      <w:r w:rsidR="006D0E81">
        <w:t xml:space="preserve">e a </w:t>
      </w:r>
      <w:r w:rsidR="00846DD4">
        <w:t xml:space="preserve">aplicação foi desenvolvida usando </w:t>
      </w:r>
      <w:proofErr w:type="spellStart"/>
      <w:proofErr w:type="gramStart"/>
      <w:r w:rsidR="00846DD4">
        <w:t>JavaFX</w:t>
      </w:r>
      <w:proofErr w:type="spellEnd"/>
      <w:proofErr w:type="gramEnd"/>
      <w:r w:rsidR="00846DD4">
        <w:t xml:space="preserve"> 8.</w:t>
      </w:r>
      <w:r w:rsidR="00722E4C">
        <w:t xml:space="preserve"> </w:t>
      </w:r>
    </w:p>
    <w:p w14:paraId="252B34C0" w14:textId="77777777" w:rsidR="00722E4C" w:rsidRDefault="00722E4C" w:rsidP="00722E4C">
      <w:pPr>
        <w:ind w:firstLine="567"/>
      </w:pPr>
    </w:p>
    <w:p w14:paraId="0593714F" w14:textId="77777777" w:rsidR="00D0465E" w:rsidRDefault="00634CA7" w:rsidP="00634CA7">
      <w:pPr>
        <w:pStyle w:val="Ttulo2"/>
      </w:pPr>
      <w:bookmarkStart w:id="8" w:name="_Toc35796555"/>
      <w:r>
        <w:t xml:space="preserve">1.2 </w:t>
      </w:r>
      <w:r w:rsidR="00017328" w:rsidRPr="00634CA7">
        <w:t>Procedimentos</w:t>
      </w:r>
      <w:r w:rsidR="00017328" w:rsidRPr="001E2AB8">
        <w:t xml:space="preserve"> metodológicos</w:t>
      </w:r>
      <w:bookmarkEnd w:id="8"/>
    </w:p>
    <w:p w14:paraId="046EA916" w14:textId="77777777" w:rsidR="0040008C" w:rsidRPr="0040008C" w:rsidRDefault="0040008C" w:rsidP="0040008C"/>
    <w:p w14:paraId="24596C1D" w14:textId="77777777" w:rsidR="00D0465E" w:rsidRDefault="009A6CCF" w:rsidP="009A6CCF">
      <w:pPr>
        <w:rPr>
          <w:rFonts w:cs="Times New Roman"/>
          <w:szCs w:val="24"/>
        </w:rPr>
      </w:pPr>
      <w:r>
        <w:rPr>
          <w:rFonts w:cs="Times New Roman"/>
          <w:szCs w:val="24"/>
        </w:rPr>
        <w:tab/>
        <w:t xml:space="preserve">O trabalho foi conduzido em </w:t>
      </w:r>
      <w:r w:rsidR="003620C0">
        <w:rPr>
          <w:rFonts w:cs="Times New Roman"/>
          <w:szCs w:val="24"/>
        </w:rPr>
        <w:t xml:space="preserve">três </w:t>
      </w:r>
      <w:r>
        <w:rPr>
          <w:rFonts w:cs="Times New Roman"/>
          <w:szCs w:val="24"/>
        </w:rPr>
        <w:t xml:space="preserve">etapas. </w:t>
      </w:r>
      <w:r w:rsidR="00930555">
        <w:rPr>
          <w:rFonts w:cs="Times New Roman"/>
          <w:szCs w:val="24"/>
        </w:rPr>
        <w:t>No primeiro momento</w:t>
      </w:r>
      <w:r>
        <w:rPr>
          <w:rFonts w:cs="Times New Roman"/>
          <w:szCs w:val="24"/>
        </w:rPr>
        <w:t xml:space="preserve"> foi feita </w:t>
      </w:r>
      <w:r w:rsidR="00722E4C">
        <w:rPr>
          <w:rFonts w:cs="Times New Roman"/>
          <w:szCs w:val="24"/>
        </w:rPr>
        <w:t xml:space="preserve">a </w:t>
      </w:r>
      <w:r>
        <w:rPr>
          <w:rFonts w:cs="Times New Roman"/>
          <w:szCs w:val="24"/>
        </w:rPr>
        <w:t>investigação d</w:t>
      </w:r>
      <w:r w:rsidR="00722E4C">
        <w:rPr>
          <w:rFonts w:cs="Times New Roman"/>
          <w:szCs w:val="24"/>
        </w:rPr>
        <w:t>a</w:t>
      </w:r>
      <w:r>
        <w:rPr>
          <w:rFonts w:cs="Times New Roman"/>
          <w:szCs w:val="24"/>
        </w:rPr>
        <w:t xml:space="preserve"> literatura </w:t>
      </w:r>
      <w:r w:rsidR="00722E4C">
        <w:rPr>
          <w:rFonts w:cs="Times New Roman"/>
          <w:szCs w:val="24"/>
        </w:rPr>
        <w:t>relacionada</w:t>
      </w:r>
      <w:r>
        <w:rPr>
          <w:rFonts w:cs="Times New Roman"/>
          <w:szCs w:val="24"/>
        </w:rPr>
        <w:t xml:space="preserve"> </w:t>
      </w:r>
      <w:r w:rsidR="006D2F59">
        <w:rPr>
          <w:rFonts w:cs="Times New Roman"/>
          <w:szCs w:val="24"/>
        </w:rPr>
        <w:t>a fim</w:t>
      </w:r>
      <w:r w:rsidR="004E2034">
        <w:rPr>
          <w:rFonts w:cs="Times New Roman"/>
          <w:szCs w:val="24"/>
        </w:rPr>
        <w:t xml:space="preserve"> de</w:t>
      </w:r>
      <w:r w:rsidR="006D2F59">
        <w:rPr>
          <w:rFonts w:cs="Times New Roman"/>
          <w:szCs w:val="24"/>
        </w:rPr>
        <w:t xml:space="preserve"> </w:t>
      </w:r>
      <w:r>
        <w:rPr>
          <w:rFonts w:cs="Times New Roman"/>
          <w:szCs w:val="24"/>
        </w:rPr>
        <w:t xml:space="preserve">fundamentar teoricamente a </w:t>
      </w:r>
      <w:r w:rsidR="00722E4C">
        <w:rPr>
          <w:rFonts w:cs="Times New Roman"/>
          <w:szCs w:val="24"/>
        </w:rPr>
        <w:t>solução proposta</w:t>
      </w:r>
      <w:r>
        <w:rPr>
          <w:rFonts w:cs="Times New Roman"/>
          <w:szCs w:val="24"/>
        </w:rPr>
        <w:t xml:space="preserve">, </w:t>
      </w:r>
      <w:r w:rsidR="006D2F59">
        <w:rPr>
          <w:rFonts w:cs="Times New Roman"/>
          <w:szCs w:val="24"/>
        </w:rPr>
        <w:t>abordando</w:t>
      </w:r>
      <w:r w:rsidR="0017439B">
        <w:rPr>
          <w:rFonts w:cs="Times New Roman"/>
          <w:szCs w:val="24"/>
        </w:rPr>
        <w:t xml:space="preserve"> </w:t>
      </w:r>
      <w:r w:rsidR="00722E4C">
        <w:rPr>
          <w:rFonts w:cs="Times New Roman"/>
          <w:szCs w:val="24"/>
        </w:rPr>
        <w:t xml:space="preserve">temas como </w:t>
      </w:r>
      <w:r w:rsidR="0017439B">
        <w:rPr>
          <w:rFonts w:cs="Times New Roman"/>
          <w:szCs w:val="24"/>
        </w:rPr>
        <w:t>reuso de software,</w:t>
      </w:r>
      <w:r w:rsidR="006D2F59">
        <w:rPr>
          <w:rFonts w:cs="Times New Roman"/>
          <w:szCs w:val="24"/>
        </w:rPr>
        <w:t xml:space="preserve"> geração automática de código fonte e suas vantagens, aplicação de linguagens de </w:t>
      </w:r>
      <w:r w:rsidR="00930555">
        <w:rPr>
          <w:rFonts w:cs="Times New Roman"/>
          <w:szCs w:val="24"/>
        </w:rPr>
        <w:t>gabaritos</w:t>
      </w:r>
      <w:r w:rsidR="00F96DD7">
        <w:rPr>
          <w:rFonts w:cs="Times New Roman"/>
          <w:szCs w:val="24"/>
        </w:rPr>
        <w:t xml:space="preserve">, além de </w:t>
      </w:r>
      <w:r w:rsidR="006D2F59">
        <w:rPr>
          <w:rFonts w:cs="Times New Roman"/>
          <w:szCs w:val="24"/>
        </w:rPr>
        <w:t xml:space="preserve">técnicas e ferramentas para apresentação de dados em formato </w:t>
      </w:r>
      <w:r w:rsidR="006D2F59" w:rsidRPr="00722E4C">
        <w:rPr>
          <w:rFonts w:cs="Times New Roman"/>
          <w:i/>
          <w:szCs w:val="24"/>
        </w:rPr>
        <w:t>dashboard</w:t>
      </w:r>
      <w:r w:rsidR="006D2F59">
        <w:rPr>
          <w:rFonts w:cs="Times New Roman"/>
          <w:szCs w:val="24"/>
        </w:rPr>
        <w:t xml:space="preserve"> em aplicações web.</w:t>
      </w:r>
    </w:p>
    <w:p w14:paraId="15955414" w14:textId="77777777" w:rsidR="006D2F59" w:rsidRDefault="006D2F59" w:rsidP="009A6CCF">
      <w:pPr>
        <w:rPr>
          <w:rFonts w:cs="Times New Roman"/>
          <w:szCs w:val="24"/>
        </w:rPr>
      </w:pPr>
      <w:r>
        <w:rPr>
          <w:rFonts w:cs="Times New Roman"/>
          <w:szCs w:val="24"/>
        </w:rPr>
        <w:tab/>
        <w:t xml:space="preserve">Na etapa </w:t>
      </w:r>
      <w:r w:rsidR="003620C0">
        <w:rPr>
          <w:rFonts w:cs="Times New Roman"/>
          <w:szCs w:val="24"/>
        </w:rPr>
        <w:t>seguinte</w:t>
      </w:r>
      <w:r>
        <w:rPr>
          <w:rFonts w:cs="Times New Roman"/>
          <w:szCs w:val="24"/>
        </w:rPr>
        <w:t xml:space="preserve">, foi feita a análise e modelagem </w:t>
      </w:r>
      <w:r w:rsidR="00722E4C">
        <w:rPr>
          <w:rFonts w:cs="Times New Roman"/>
          <w:szCs w:val="24"/>
        </w:rPr>
        <w:t xml:space="preserve">do projeto </w:t>
      </w:r>
      <w:r>
        <w:rPr>
          <w:rFonts w:cs="Times New Roman"/>
          <w:szCs w:val="24"/>
        </w:rPr>
        <w:t xml:space="preserve">da aplicação, utilizando-se de algumas técnicas já consolidadas </w:t>
      </w:r>
      <w:r w:rsidR="00722E4C">
        <w:rPr>
          <w:rFonts w:cs="Times New Roman"/>
          <w:szCs w:val="24"/>
        </w:rPr>
        <w:t xml:space="preserve">da </w:t>
      </w:r>
      <w:r>
        <w:rPr>
          <w:rFonts w:cs="Times New Roman"/>
          <w:szCs w:val="24"/>
        </w:rPr>
        <w:t>engenharia de software.</w:t>
      </w:r>
    </w:p>
    <w:p w14:paraId="1CC737F1" w14:textId="77777777" w:rsidR="006D2F59" w:rsidRPr="009A6CCF" w:rsidRDefault="006D2F59" w:rsidP="009A6CCF">
      <w:pPr>
        <w:rPr>
          <w:rFonts w:cs="Times New Roman"/>
          <w:szCs w:val="24"/>
        </w:rPr>
      </w:pPr>
      <w:r>
        <w:rPr>
          <w:rFonts w:cs="Times New Roman"/>
          <w:szCs w:val="24"/>
        </w:rPr>
        <w:tab/>
        <w:t xml:space="preserve">Na etapa final, a aplicação foi </w:t>
      </w:r>
      <w:proofErr w:type="gramStart"/>
      <w:r w:rsidR="00722E4C">
        <w:rPr>
          <w:rFonts w:cs="Times New Roman"/>
          <w:szCs w:val="24"/>
        </w:rPr>
        <w:t>implementada</w:t>
      </w:r>
      <w:proofErr w:type="gramEnd"/>
      <w:r w:rsidR="00722E4C">
        <w:rPr>
          <w:rFonts w:cs="Times New Roman"/>
          <w:szCs w:val="24"/>
        </w:rPr>
        <w:t xml:space="preserve">, testada e validada, </w:t>
      </w:r>
      <w:r>
        <w:rPr>
          <w:rFonts w:cs="Times New Roman"/>
          <w:szCs w:val="24"/>
        </w:rPr>
        <w:t xml:space="preserve">aplicando as tecnologias e métodos investigados nas etapas </w:t>
      </w:r>
      <w:r w:rsidR="003B46E8">
        <w:rPr>
          <w:rFonts w:cs="Times New Roman"/>
          <w:szCs w:val="24"/>
        </w:rPr>
        <w:t xml:space="preserve">anteriores. </w:t>
      </w:r>
    </w:p>
    <w:p w14:paraId="21B9E6A1" w14:textId="77777777" w:rsidR="00194846" w:rsidRPr="002B2829" w:rsidRDefault="00194846" w:rsidP="00F319EF">
      <w:pPr>
        <w:rPr>
          <w:rFonts w:cs="Times New Roman"/>
        </w:rPr>
      </w:pPr>
    </w:p>
    <w:p w14:paraId="73D16C4D" w14:textId="77777777" w:rsidR="009C07DD" w:rsidRDefault="006D2F59" w:rsidP="00634CA7">
      <w:pPr>
        <w:pStyle w:val="Ttulo2"/>
      </w:pPr>
      <w:bookmarkStart w:id="9" w:name="_Toc498681701"/>
      <w:bookmarkStart w:id="10" w:name="_Toc35796556"/>
      <w:proofErr w:type="gramStart"/>
      <w:r>
        <w:t>1.</w:t>
      </w:r>
      <w:r w:rsidR="00735E60">
        <w:t>3</w:t>
      </w:r>
      <w:r>
        <w:t xml:space="preserve"> </w:t>
      </w:r>
      <w:bookmarkEnd w:id="9"/>
      <w:r w:rsidRPr="00634CA7">
        <w:t>Organização</w:t>
      </w:r>
      <w:proofErr w:type="gramEnd"/>
      <w:r>
        <w:t xml:space="preserve"> do trabalho</w:t>
      </w:r>
      <w:bookmarkEnd w:id="10"/>
    </w:p>
    <w:p w14:paraId="4434C08E" w14:textId="77777777" w:rsidR="0040008C" w:rsidRPr="0040008C" w:rsidRDefault="0040008C" w:rsidP="0040008C"/>
    <w:p w14:paraId="36CBE7B8" w14:textId="77777777" w:rsidR="00C85C22" w:rsidRDefault="006D2F59" w:rsidP="00C85C22">
      <w:r>
        <w:tab/>
        <w:t xml:space="preserve">Este trabalho de conclusão de curso foi organizado </w:t>
      </w:r>
      <w:r w:rsidR="003B46E8">
        <w:t xml:space="preserve">da seguinte maneira. </w:t>
      </w:r>
      <w:r>
        <w:t xml:space="preserve">No capítulo 2 é descrita a </w:t>
      </w:r>
      <w:r w:rsidR="00215658">
        <w:t xml:space="preserve">fundamentação teórica e técnica para o trabalho. Compreende </w:t>
      </w:r>
      <w:r w:rsidR="0009356F">
        <w:t>uma introdução a</w:t>
      </w:r>
      <w:r w:rsidR="00215658">
        <w:t>o reuso de software</w:t>
      </w:r>
      <w:r w:rsidR="003B46E8">
        <w:t xml:space="preserve">; </w:t>
      </w:r>
      <w:r w:rsidR="0009356F">
        <w:t>programação generati</w:t>
      </w:r>
      <w:r w:rsidR="00E0648B">
        <w:t>va e geração de código a partir</w:t>
      </w:r>
      <w:r w:rsidR="0009356F">
        <w:t xml:space="preserve"> de linguagens de gabarito</w:t>
      </w:r>
      <w:r w:rsidR="003B46E8">
        <w:t xml:space="preserve">; </w:t>
      </w:r>
      <w:r w:rsidR="00215658">
        <w:t>a</w:t>
      </w:r>
      <w:r w:rsidR="007B5358">
        <w:t xml:space="preserve"> descrição resumida do histórico e vantagens </w:t>
      </w:r>
      <w:r w:rsidR="00BB54E9">
        <w:t>do motor de gabaritos</w:t>
      </w:r>
      <w:r w:rsidR="00215658">
        <w:t xml:space="preserve"> Apache </w:t>
      </w:r>
      <w:proofErr w:type="spellStart"/>
      <w:proofErr w:type="gramStart"/>
      <w:r w:rsidR="00215658">
        <w:t>FreeMarker</w:t>
      </w:r>
      <w:proofErr w:type="spellEnd"/>
      <w:proofErr w:type="gramEnd"/>
      <w:r w:rsidR="003B46E8">
        <w:t xml:space="preserve"> </w:t>
      </w:r>
      <w:r w:rsidR="00215658">
        <w:t>e as bibliotecas DC.js, Crossfilter.js e D3.js, responsáveis por apresentar os dados de forma gráfica e dinâmica em páginas HTML</w:t>
      </w:r>
      <w:r w:rsidR="00F96DD7">
        <w:t>5</w:t>
      </w:r>
      <w:r w:rsidR="00215658">
        <w:t>.</w:t>
      </w:r>
    </w:p>
    <w:p w14:paraId="47855968" w14:textId="77777777" w:rsidR="00015B19" w:rsidRDefault="002B7DBB" w:rsidP="00C85C22">
      <w:r>
        <w:tab/>
        <w:t>No capítulo 3</w:t>
      </w:r>
      <w:r w:rsidR="003B46E8">
        <w:t>,</w:t>
      </w:r>
      <w:r w:rsidR="00015B19">
        <w:t xml:space="preserve"> são apresentadas soluções de software correlatas à aplicação proposta neste trabalho.</w:t>
      </w:r>
    </w:p>
    <w:p w14:paraId="61C3C345" w14:textId="77777777" w:rsidR="002B7DBB" w:rsidRDefault="000C31BA" w:rsidP="00C85C22">
      <w:r>
        <w:tab/>
        <w:t>No capítulo 4,</w:t>
      </w:r>
      <w:r w:rsidR="002B7DBB">
        <w:t xml:space="preserve"> </w:t>
      </w:r>
      <w:r w:rsidR="003B46E8">
        <w:t>apresenta</w:t>
      </w:r>
      <w:r w:rsidR="002B7DBB">
        <w:t xml:space="preserve">-se o projeto da aplicação geradora de </w:t>
      </w:r>
      <w:proofErr w:type="spellStart"/>
      <w:r w:rsidR="00F07A8A" w:rsidRPr="00F07A8A">
        <w:rPr>
          <w:i/>
        </w:rPr>
        <w:t>dashboards</w:t>
      </w:r>
      <w:proofErr w:type="spellEnd"/>
      <w:r w:rsidR="002B7DBB">
        <w:t xml:space="preserve"> e seu desenvolvimento. Por último, no capítulo </w:t>
      </w:r>
      <w:r w:rsidR="00015B19">
        <w:t xml:space="preserve">5 </w:t>
      </w:r>
      <w:r w:rsidR="002B7DBB">
        <w:t>são feitas as considerações finais</w:t>
      </w:r>
      <w:r w:rsidR="00015B19">
        <w:t xml:space="preserve"> e propostas para trabalhos futuros</w:t>
      </w:r>
      <w:r w:rsidR="002B7DBB">
        <w:t>.</w:t>
      </w:r>
    </w:p>
    <w:p w14:paraId="2E271BC3" w14:textId="77777777" w:rsidR="00F3745A" w:rsidRDefault="00F3745A" w:rsidP="0040008C">
      <w:pPr>
        <w:spacing w:after="160" w:line="240" w:lineRule="auto"/>
        <w:jc w:val="left"/>
      </w:pPr>
    </w:p>
    <w:p w14:paraId="2D60DEAF" w14:textId="77777777" w:rsidR="0040008C" w:rsidRDefault="0040008C">
      <w:pPr>
        <w:spacing w:after="160" w:line="240" w:lineRule="auto"/>
        <w:jc w:val="left"/>
        <w:rPr>
          <w:rFonts w:eastAsiaTheme="majorEastAsia" w:cstheme="majorBidi"/>
          <w:b/>
          <w:szCs w:val="32"/>
        </w:rPr>
      </w:pPr>
      <w:r>
        <w:br w:type="page"/>
      </w:r>
    </w:p>
    <w:p w14:paraId="784BA70D" w14:textId="77777777" w:rsidR="00F3745A" w:rsidRDefault="00F3745A" w:rsidP="00425F6F">
      <w:pPr>
        <w:pStyle w:val="Ttulo1"/>
      </w:pPr>
      <w:bookmarkStart w:id="11" w:name="_Toc35796557"/>
      <w:proofErr w:type="gramStart"/>
      <w:r>
        <w:lastRenderedPageBreak/>
        <w:t>2</w:t>
      </w:r>
      <w:proofErr w:type="gramEnd"/>
      <w:r>
        <w:t xml:space="preserve"> </w:t>
      </w:r>
      <w:r w:rsidRPr="00634CA7">
        <w:t>FUNDAMENTAÇÃO</w:t>
      </w:r>
      <w:r>
        <w:t xml:space="preserve"> TEÓRICA</w:t>
      </w:r>
      <w:bookmarkEnd w:id="11"/>
    </w:p>
    <w:p w14:paraId="0954A8DE" w14:textId="77777777" w:rsidR="0040008C" w:rsidRPr="0040008C" w:rsidRDefault="0040008C" w:rsidP="0040008C"/>
    <w:p w14:paraId="0FDF0BF7" w14:textId="77777777" w:rsidR="00683CDD" w:rsidRDefault="00376622" w:rsidP="00376622">
      <w:r>
        <w:tab/>
      </w:r>
      <w:r w:rsidR="00683CDD">
        <w:t>Este capítulo apresenta a base teórica sobre reuso de software</w:t>
      </w:r>
      <w:r w:rsidR="00B36747">
        <w:t>, programação generativa</w:t>
      </w:r>
      <w:r w:rsidR="0004492C">
        <w:t>,</w:t>
      </w:r>
      <w:r w:rsidR="00F305B6">
        <w:t xml:space="preserve"> </w:t>
      </w:r>
      <w:r w:rsidR="0004492C">
        <w:t>motores de</w:t>
      </w:r>
      <w:r w:rsidR="00F305B6">
        <w:t xml:space="preserve"> gabaritos</w:t>
      </w:r>
      <w:r w:rsidR="00B36747">
        <w:t xml:space="preserve"> e </w:t>
      </w:r>
      <w:r w:rsidR="00683CDD">
        <w:t xml:space="preserve">apresentação de dados em formato gráfico </w:t>
      </w:r>
      <w:r w:rsidR="001A4E92">
        <w:t>de painéis (</w:t>
      </w:r>
      <w:r w:rsidR="00683CDD" w:rsidRPr="001A4E92">
        <w:rPr>
          <w:i/>
        </w:rPr>
        <w:t>dashboard</w:t>
      </w:r>
      <w:r w:rsidR="001A4E92">
        <w:t>)</w:t>
      </w:r>
      <w:r w:rsidR="00683CDD">
        <w:t>.</w:t>
      </w:r>
      <w:r w:rsidR="00B36747">
        <w:t xml:space="preserve"> </w:t>
      </w:r>
      <w:r w:rsidR="00683CDD">
        <w:t xml:space="preserve">Além disso, </w:t>
      </w:r>
      <w:proofErr w:type="gramStart"/>
      <w:r w:rsidR="00683CDD">
        <w:t>fundamenta</w:t>
      </w:r>
      <w:r w:rsidR="001A4E92">
        <w:t>-se</w:t>
      </w:r>
      <w:proofErr w:type="gramEnd"/>
      <w:r w:rsidR="00683CDD">
        <w:t xml:space="preserve"> as bibliotecas e </w:t>
      </w:r>
      <w:r w:rsidR="00F3745A">
        <w:t xml:space="preserve">tecnologias </w:t>
      </w:r>
      <w:r w:rsidR="00683CDD">
        <w:t>utilizadas no desenvolvimento da aplicação final.</w:t>
      </w:r>
    </w:p>
    <w:p w14:paraId="7ADAC8DC" w14:textId="77777777" w:rsidR="00683CDD" w:rsidRDefault="00683CDD" w:rsidP="00683CDD"/>
    <w:p w14:paraId="3658A0B9" w14:textId="77777777" w:rsidR="00683CDD" w:rsidRDefault="00683CDD" w:rsidP="00634CA7">
      <w:pPr>
        <w:pStyle w:val="Ttulo2"/>
      </w:pPr>
      <w:bookmarkStart w:id="12" w:name="_Toc35796558"/>
      <w:r w:rsidRPr="005D0641">
        <w:t xml:space="preserve">2.1 </w:t>
      </w:r>
      <w:proofErr w:type="gramStart"/>
      <w:r w:rsidR="00B36747" w:rsidRPr="005D0641">
        <w:t>Reuso</w:t>
      </w:r>
      <w:proofErr w:type="gramEnd"/>
      <w:r w:rsidRPr="005D0641">
        <w:t xml:space="preserve"> de Software</w:t>
      </w:r>
      <w:bookmarkEnd w:id="12"/>
    </w:p>
    <w:p w14:paraId="011ABC57" w14:textId="77777777" w:rsidR="0040008C" w:rsidRPr="0040008C" w:rsidRDefault="0040008C" w:rsidP="0040008C"/>
    <w:p w14:paraId="79B814FE" w14:textId="77777777" w:rsidR="001A4E92" w:rsidRDefault="00940821" w:rsidP="00683CDD">
      <w:r>
        <w:tab/>
      </w:r>
      <w:r w:rsidR="001A4E92">
        <w:t>R</w:t>
      </w:r>
      <w:r w:rsidR="00DE7325">
        <w:t>euso de software é o processo de se criar software a partir de software existente, ao invés</w:t>
      </w:r>
      <w:r w:rsidR="00F305B6">
        <w:t xml:space="preserve"> de simplesmente construí-lo do </w:t>
      </w:r>
      <w:proofErr w:type="gramStart"/>
      <w:r w:rsidR="00F305B6">
        <w:t>início</w:t>
      </w:r>
      <w:proofErr w:type="gramEnd"/>
      <w:r w:rsidR="000E034B">
        <w:t xml:space="preserve"> </w:t>
      </w:r>
      <w:r w:rsidR="00F4107C">
        <w:fldChar w:fldCharType="begin" w:fldLock="1"/>
      </w:r>
      <w:r w:rsidR="00594F63">
        <w:instrText>ADDIN CSL_CITATION {"citationItems":[{"id":"ITEM-1","itemData":{"DOI":"10.1145/130844.130856","ISBN":"0897916212","ISSN":"03600300","PMID":"12890135","abstract":"Software reuse is the process of creating software systems from existing software rather than building software systems from scratch. This simple yet powerful vision was introduced in 1968. Software reuse has, however, failed to become a standard software engineering practice. In an attempt to understand why, researchers have renewed their interest in software reuse and in the obstacles to implementing it. This paper surveys the different approaches to software reuse found in the research literature. It uses a taxonomy to describe and compare the different approaches and make generalizations about the field of software reuse. The taxonomy characterizes each reuse approach in terms of its reusable artifacts and the way these artifacts are abstracted, selected, specialized, and integrated. Abstraction plays a central role in software reuse. Concise and expressive abstractions are essential if software artifacts are to be effectively reused. The effectiveness of a reuse technique can be evaluated in terms of cognitive distance—an intuitive gauge of the intellectual effort required to use the technique. Cognitive distance is reduced in two ways: (1) Higher level abstractions in a reuse technique reduce the effort required to go from the initial concept of a software system to representations in the reuse technique, and (2) automation reduces the effort required to go from abstractions in a reuse technique to an executable implementation. This survey will help answer the following questions: What is software reuse? Why reuse software? What are the different approaches to reusing software? How effective are the different approaches? What is required to implement a software reuse technology? Why is software reuse difficult? What are the open areas for research in software reuse?","author":[{"dropping-particle":"","family":"Krueger","given":"Charles W","non-dropping-particle":"","parse-names":false,"suffix":""}],"container-title":"ACM Computing Surveys","id":"ITEM-1","issue":"2","issued":{"date-parts":[["1992"]]},"page":"131-183","title":"Software reuse","type":"article-journal","volume":"24"},"uris":["http://www.mendeley.com/documents/?uuid=7b473ec7-241c-3ddb-89c8-679eaec2dd16"]}],"mendeley":{"formattedCitation":"(KRUEGER, 1992)","plainTextFormattedCitation":"(KRUEGER, 1992)","previouslyFormattedCitation":"(KRUEGER, 1992)"},"properties":{"noteIndex":0},"schema":"https://github.com/citation-style-language/schema/raw/master/csl-citation.json"}</w:instrText>
      </w:r>
      <w:r w:rsidR="00F4107C">
        <w:fldChar w:fldCharType="separate"/>
      </w:r>
      <w:r w:rsidR="00594F63" w:rsidRPr="00594F63">
        <w:rPr>
          <w:noProof/>
        </w:rPr>
        <w:t>(KRUEGER, 1992)</w:t>
      </w:r>
      <w:r w:rsidR="00F4107C">
        <w:fldChar w:fldCharType="end"/>
      </w:r>
      <w:r w:rsidR="00DE7325">
        <w:t xml:space="preserve">. </w:t>
      </w:r>
    </w:p>
    <w:p w14:paraId="260A47BE" w14:textId="77777777" w:rsidR="00033C28" w:rsidRDefault="00376622" w:rsidP="00376622">
      <w:r>
        <w:tab/>
      </w:r>
      <w:r w:rsidR="00DE7325">
        <w:t xml:space="preserve">Qualquer dos artefatos de software de um projeto anterior e bem sucedido, como </w:t>
      </w:r>
      <w:r w:rsidR="00422806">
        <w:t>código fonte, classes e bibliotecas compiladas, planos, estratégias,</w:t>
      </w:r>
      <w:r w:rsidR="00C4774C">
        <w:t xml:space="preserve"> diagramas,</w:t>
      </w:r>
      <w:r w:rsidR="00422806">
        <w:t xml:space="preserve"> entre outros, podem e devem ser reutilizados para </w:t>
      </w:r>
      <w:r w:rsidR="00BB54E9">
        <w:t>dar celeridade</w:t>
      </w:r>
      <w:r w:rsidR="00422806">
        <w:t xml:space="preserve"> </w:t>
      </w:r>
      <w:r w:rsidR="00BB54E9">
        <w:t>a</w:t>
      </w:r>
      <w:r w:rsidR="00422806">
        <w:t xml:space="preserve">o desenvolvimento de outros artefatos ou </w:t>
      </w:r>
      <w:r w:rsidR="00813447">
        <w:t>sistemas.</w:t>
      </w:r>
      <w:r w:rsidR="001A5708">
        <w:t xml:space="preserve"> </w:t>
      </w:r>
      <w:r w:rsidR="00F4107C">
        <w:fldChar w:fldCharType="begin" w:fldLock="1"/>
      </w:r>
      <w:r w:rsidR="007A441E">
        <w:instrText>ADDIN CSL_CITATION {"citationItems":[{"id":"ITEM-1","itemData":{"abstract":"Os geradores de aplicação são ferramentas que recebem uma especificação de software, validam essa especificação e geram artefatos automaticamente. Os geradores de aplicação podem trazer benefícios em termos de produtividade por gerarem automaticamente artefatos de baixo nível com base em especificações de nível mais alto. Um dos problemas dos geradores de aplicação é o seu alto custo de desenvolvimento. Os geradores de aplicação configuráveis são adaptados para fornecer apoio em domínios específicos, ou seja, são considerados meta-geradores utilizados para obter geradores de aplicação específicos. Este trabalho delineia um processo de desenvolvimento com geradores confi- guráveis, define a arquitetura e as características de um gerador configurável e apresenta a ferramenta Captor, que é um gerador de aplicação configurável desenvolvido para facilitar a construção de geradores específicos. Três estudos de caso nos quais a Captor é configurada para domínios de aplicação específi- cos são apresentados: persistência de dados, gestão de recursos de negócios e bóias náuticas","author":[{"dropping-particle":"","family":"Shimabukuro Junior","given":"Edison Kicho","non-dropping-particle":"","parse-names":false,"suffix":""}],"id":"ITEM-1","issued":{"date-parts":[["2006"]]},"publisher":"USP","title":"Um Gerador de aplicações configurável","type":"thesis"},"uris":["http://www.mendeley.com/documents/?uuid=ae8a95ad-e270-469d-8d31-47feacf70d09"]}],"mendeley":{"formattedCitation":"(SHIMABUKURO JUNIOR, 2006)","plainTextFormattedCitation":"(SHIMABUKURO JUNIOR, 2006)","previouslyFormattedCitation":"(SHIMABUKURO JUNIOR, 2006)"},"properties":{"noteIndex":0},"schema":"https://github.com/citation-style-language/schema/raw/master/csl-citation.json"}</w:instrText>
      </w:r>
      <w:r w:rsidR="00F4107C">
        <w:fldChar w:fldCharType="separate"/>
      </w:r>
      <w:r w:rsidR="00594F63" w:rsidRPr="00594F63">
        <w:rPr>
          <w:noProof/>
        </w:rPr>
        <w:t>(SHIMABUKURO JUNIOR, 2006)</w:t>
      </w:r>
      <w:r w:rsidR="00F4107C">
        <w:fldChar w:fldCharType="end"/>
      </w:r>
      <w:r w:rsidR="00422806">
        <w:t>.</w:t>
      </w:r>
      <w:r w:rsidR="00033C28">
        <w:t xml:space="preserve"> </w:t>
      </w:r>
    </w:p>
    <w:p w14:paraId="736EFF97" w14:textId="77777777" w:rsidR="001E2AB8" w:rsidRDefault="001E2AB8" w:rsidP="00683CDD">
      <w:r>
        <w:tab/>
      </w:r>
      <w:proofErr w:type="spellStart"/>
      <w:r>
        <w:t>Lucrédio</w:t>
      </w:r>
      <w:proofErr w:type="spellEnd"/>
      <w:r>
        <w:t xml:space="preserve"> </w:t>
      </w:r>
      <w:r w:rsidR="00F4107C">
        <w:fldChar w:fldCharType="begin" w:fldLock="1"/>
      </w:r>
      <w:r w:rsidR="00594F63">
        <w:instrText>ADDIN CSL_CITATION {"citationItems":[{"id":"ITEM-1","itemData":{"abstract":"Software reuse aims at increasing quality and productivity in software development, avoiding effort duplication and reusing all past experiences possible. Although it is a simple idea, it is not easy to put reuse in practice, especially in a systematic and controlled way. Domain engineering and software product lines techniques try to make this task easier, but there are many other factors that difficult the reuse adoption. Among these factors are the problems that are inherent to software development in the way it is conducted today, based on source code. These problems arise from the growing demand for increasingly complex software, negatively affecting the ability to reuse. Model-driven development is an attractive alternative in this scenario, leveraging the importance of models in the software life cycle, incorporating them as part of the final product through modeling and code generation techniques. As a result, part of the software complexity becomes hidden inside the generators, shielding the developers, reducing errors, increasing the productivity, quality, interoperability and maintainability of the produced assets. In this dissertation is presented the thesis that model-driven development can effectively increase and/or improve software reuse, and that to achieve this goal it must be treated in a consistent way inside a domain engineering process. To demonstrate this thesis, a model-driven software reuse approach is presented, with activities that guide the developer during domain analysis, design and implementation. The results of an evaluation involving three empirical studies are also presented. The studies were performed in both academic and industrial environments, and aimed at determining the viability of the approach and the benefits that can be achieved with the combination of model-driven development and software reuse techniques. The results showed that the approach can bring different benefits to software organizations, such as software reuse quantity and quality improvements, and complexity reduction in product development and configuration tasks.","author":[{"dropping-particle":"","family":"Lucrédio","given":"Daniel","non-dropping-particle":"","parse-names":false,"suffix":""}],"id":"ITEM-1","issued":{"date-parts":[["2009"]]},"page":"277","title":"Uma Abordagem Orientada a Modelos para Reutilização de Software","type":"article-journal"},"uris":["http://www.mendeley.com/documents/?uuid=8b0081d8-6351-4527-9a6b-8a66c0bbb2ec"]}],"mendeley":{"formattedCitation":"(LUCRÉDIO, 2009)","manualFormatting":"(2009, p. 30)","plainTextFormattedCitation":"(LUCRÉDIO, 2009)","previouslyFormattedCitation":"(LUCRÉDIO, 2009)"},"properties":{"noteIndex":0},"schema":"https://github.com/citation-style-language/schema/raw/master/csl-citation.json"}</w:instrText>
      </w:r>
      <w:r w:rsidR="00F4107C">
        <w:fldChar w:fldCharType="separate"/>
      </w:r>
      <w:r w:rsidR="003B65F4" w:rsidRPr="003B65F4">
        <w:rPr>
          <w:noProof/>
        </w:rPr>
        <w:t>(2009</w:t>
      </w:r>
      <w:r w:rsidR="003B65F4">
        <w:rPr>
          <w:noProof/>
        </w:rPr>
        <w:t>,</w:t>
      </w:r>
      <w:r w:rsidR="000F350E">
        <w:rPr>
          <w:noProof/>
        </w:rPr>
        <w:t xml:space="preserve"> </w:t>
      </w:r>
      <w:r w:rsidR="003B65F4">
        <w:rPr>
          <w:noProof/>
        </w:rPr>
        <w:t>p.</w:t>
      </w:r>
      <w:r w:rsidR="000F350E">
        <w:rPr>
          <w:noProof/>
        </w:rPr>
        <w:t xml:space="preserve"> </w:t>
      </w:r>
      <w:r w:rsidR="003B65F4">
        <w:rPr>
          <w:noProof/>
        </w:rPr>
        <w:t>30</w:t>
      </w:r>
      <w:r w:rsidR="003B65F4" w:rsidRPr="003B65F4">
        <w:rPr>
          <w:noProof/>
        </w:rPr>
        <w:t>)</w:t>
      </w:r>
      <w:r w:rsidR="00F4107C">
        <w:fldChar w:fldCharType="end"/>
      </w:r>
      <w:r w:rsidR="003B65F4">
        <w:t xml:space="preserve"> ressalta em sua tese que reuso de software remonta </w:t>
      </w:r>
      <w:r w:rsidR="001A4E92">
        <w:t xml:space="preserve">ao ano de </w:t>
      </w:r>
      <w:r w:rsidR="003B65F4">
        <w:t>1947, no início da programação</w:t>
      </w:r>
      <w:r w:rsidR="001A4E92">
        <w:t xml:space="preserve"> dos computadores</w:t>
      </w:r>
      <w:r w:rsidR="003B65F4">
        <w:t xml:space="preserve">, quando </w:t>
      </w:r>
      <w:proofErr w:type="spellStart"/>
      <w:r w:rsidR="003B65F4">
        <w:t>Wheeler</w:t>
      </w:r>
      <w:proofErr w:type="spellEnd"/>
      <w:r w:rsidR="003B65F4">
        <w:t xml:space="preserve"> e </w:t>
      </w:r>
      <w:proofErr w:type="spellStart"/>
      <w:r w:rsidR="003B65F4">
        <w:t>Wilkes</w:t>
      </w:r>
      <w:proofErr w:type="spellEnd"/>
      <w:r w:rsidR="003B65F4">
        <w:t xml:space="preserve"> desenvolveram o conceito de </w:t>
      </w:r>
      <w:proofErr w:type="spellStart"/>
      <w:r w:rsidR="003B65F4" w:rsidRPr="003B65F4">
        <w:rPr>
          <w:i/>
        </w:rPr>
        <w:t>jump</w:t>
      </w:r>
      <w:proofErr w:type="spellEnd"/>
      <w:r w:rsidR="003B65F4">
        <w:t xml:space="preserve">, um precursor do comando </w:t>
      </w:r>
      <w:r w:rsidR="003B65F4">
        <w:rPr>
          <w:i/>
        </w:rPr>
        <w:t>goto</w:t>
      </w:r>
      <w:r w:rsidR="003B65F4">
        <w:t xml:space="preserve">, que possibilitava reaproveitar blocos de código dentro do mesmo programa. </w:t>
      </w:r>
      <w:r w:rsidR="001A4E92">
        <w:t>A partir de</w:t>
      </w:r>
      <w:r w:rsidR="003B65F4">
        <w:t>st</w:t>
      </w:r>
      <w:r w:rsidR="001A4E92">
        <w:t>e momento</w:t>
      </w:r>
      <w:r w:rsidR="003B65F4">
        <w:t xml:space="preserve">, programadores </w:t>
      </w:r>
      <w:r w:rsidR="001A4E92">
        <w:t xml:space="preserve">passam a </w:t>
      </w:r>
      <w:r w:rsidR="003B65F4">
        <w:t>reaproveit</w:t>
      </w:r>
      <w:r w:rsidR="001A4E92">
        <w:t>ar</w:t>
      </w:r>
      <w:r w:rsidR="003B65F4">
        <w:t xml:space="preserve"> blocos de código em arquivos pessoais, programas antigos, repositórios públicos e até mesmo em sua memória.</w:t>
      </w:r>
    </w:p>
    <w:p w14:paraId="04502D35" w14:textId="77777777" w:rsidR="00615B2E" w:rsidRDefault="00615B2E" w:rsidP="00683CDD">
      <w:r>
        <w:tab/>
        <w:t xml:space="preserve">A quantidade de software reutilizável disponível tem aumentado significantemente dos anos 2000 até a data atual. O crescimento do movimento de software livre mostra que há uma grande quantidade de soluções disponíveis em repositórios abertos, </w:t>
      </w:r>
      <w:proofErr w:type="gramStart"/>
      <w:r>
        <w:t>as quais podemos parametrizar</w:t>
      </w:r>
      <w:proofErr w:type="gramEnd"/>
      <w:r>
        <w:t xml:space="preserve"> e adaptar aos mais diversos domínios de aplicação a custos acessíveis. Há sistemas completos</w:t>
      </w:r>
      <w:r w:rsidR="00374048">
        <w:t>,</w:t>
      </w:r>
      <w:r>
        <w:t xml:space="preserve"> prontos para serem ajustados às necessidades das mais diversas empresas</w:t>
      </w:r>
      <w:r w:rsidR="00374048">
        <w:t>, que viabilizados pel</w:t>
      </w:r>
      <w:r>
        <w:t>a conectividade da rede mundial e serviços web</w:t>
      </w:r>
      <w:r w:rsidR="00374048">
        <w:t>,</w:t>
      </w:r>
      <w:r>
        <w:t xml:space="preserve"> garantem ainda mais opções de reuso </w:t>
      </w:r>
      <w:r w:rsidR="00F4107C">
        <w:fldChar w:fldCharType="begin" w:fldLock="1"/>
      </w:r>
      <w:r w:rsidR="00594F63">
        <w:instrText>ADDIN CSL_CITATION {"citationItems":[{"id":"ITEM-1","itemData":{"ISBN":"9788579361081","abstract":"Fundamentos de engenharia de software","author":[{"dropping-particle":"","family":"Sommerville","given":"Ian","non-dropping-particle":"","parse-names":false,"suffix":""}],"edition":"3","id":"ITEM-1","issued":{"date-parts":[["2013"]]},"number-of-pages":"544","publisher":"Pearson","publisher-place":"Sao Paulo","title":"Engenharia de Software","type":"book"},"uris":["http://www.mendeley.com/documents/?uuid=abad5933-bb49-4964-8a48-1b3bb0acba6c"]}],"mendeley":{"formattedCitation":"(SOMMERVILLE, 2013)","plainTextFormattedCitation":"(SOMMERVILLE, 2013)","previouslyFormattedCitation":"(SOMMERVILLE, 2013)"},"properties":{"noteIndex":0},"schema":"https://github.com/citation-style-language/schema/raw/master/csl-citation.json"}</w:instrText>
      </w:r>
      <w:r w:rsidR="00F4107C">
        <w:fldChar w:fldCharType="separate"/>
      </w:r>
      <w:r w:rsidR="00594F63" w:rsidRPr="00594F63">
        <w:rPr>
          <w:noProof/>
        </w:rPr>
        <w:t>(SOMMERVILLE, 2013)</w:t>
      </w:r>
      <w:r w:rsidR="00F4107C">
        <w:fldChar w:fldCharType="end"/>
      </w:r>
      <w:r>
        <w:t>.</w:t>
      </w:r>
    </w:p>
    <w:p w14:paraId="12E30CB8" w14:textId="77777777" w:rsidR="00266BE8" w:rsidRDefault="003B65F4" w:rsidP="00683CDD">
      <w:r>
        <w:tab/>
      </w:r>
      <w:r w:rsidR="00FD151D">
        <w:t>A</w:t>
      </w:r>
      <w:r w:rsidR="000F350E">
        <w:t xml:space="preserve">pesar do potencial naturalmente </w:t>
      </w:r>
      <w:proofErr w:type="spellStart"/>
      <w:r w:rsidR="000F350E">
        <w:t>reusável</w:t>
      </w:r>
      <w:proofErr w:type="spellEnd"/>
      <w:r w:rsidR="000F350E">
        <w:t xml:space="preserve"> de componentes e sistemas de software, pode se tornar muito cara sua readaptação para aplicação em um novo domínio</w:t>
      </w:r>
      <w:r w:rsidR="00374048">
        <w:t xml:space="preserve"> e contexto</w:t>
      </w:r>
      <w:r w:rsidR="000F350E">
        <w:t>.</w:t>
      </w:r>
      <w:r w:rsidR="004742D1">
        <w:t xml:space="preserve"> Reaproveitar artefatos devidamente testados e validados certamente pode trazer benefícios na redução do custo total do desenvo</w:t>
      </w:r>
      <w:r w:rsidR="00266BE8">
        <w:t xml:space="preserve">lvimento de </w:t>
      </w:r>
      <w:r w:rsidR="00266BE8">
        <w:lastRenderedPageBreak/>
        <w:t xml:space="preserve">um sistema, entre outras vantagens, </w:t>
      </w:r>
      <w:r w:rsidR="00374048">
        <w:t xml:space="preserve">porém </w:t>
      </w:r>
      <w:r w:rsidR="004742D1">
        <w:t xml:space="preserve">algumas dificuldades inerentes também a este reaproveitamento podem mostrar que essa redução de custo </w:t>
      </w:r>
      <w:r w:rsidR="00513D41">
        <w:t>nem sempre é</w:t>
      </w:r>
      <w:r w:rsidR="004742D1">
        <w:t xml:space="preserve"> tão </w:t>
      </w:r>
      <w:r w:rsidR="00513D41">
        <w:t>significativa</w:t>
      </w:r>
      <w:r w:rsidR="004742D1">
        <w:t xml:space="preserve"> quanto se espera.</w:t>
      </w:r>
      <w:r w:rsidR="00266BE8">
        <w:t xml:space="preserve"> </w:t>
      </w:r>
      <w:r w:rsidR="000A639D">
        <w:t xml:space="preserve">Há restrições </w:t>
      </w:r>
      <w:r w:rsidR="00266BE8">
        <w:t xml:space="preserve">para o </w:t>
      </w:r>
      <w:r w:rsidR="000A639D">
        <w:t>reuso influenciadas pela cultura organizacional, orçamento para o projeto, posicionamento pessoal dos indivíduos que compõem o time de análise e desenvolvimento</w:t>
      </w:r>
      <w:r w:rsidR="00266BE8">
        <w:t>, entre outros</w:t>
      </w:r>
      <w:r w:rsidR="0069698E">
        <w:t xml:space="preserve"> </w:t>
      </w:r>
      <w:r w:rsidR="00F4107C">
        <w:fldChar w:fldCharType="begin" w:fldLock="1"/>
      </w:r>
      <w:r w:rsidR="00594F63">
        <w:instrText>ADDIN CSL_CITATION {"citationItems":[{"id":"ITEM-1","itemData":{"ISBN":"9788579361081","abstract":"Fundamentos de engenharia de software","author":[{"dropping-particle":"","family":"Sommerville","given":"Ian","non-dropping-particle":"","parse-names":false,"suffix":""}],"edition":"3","id":"ITEM-1","issued":{"date-parts":[["2013"]]},"number-of-pages":"544","publisher":"Pearson","publisher-place":"Sao Paulo","title":"Engenharia de Software","type":"book"},"uris":["http://www.mendeley.com/documents/?uuid=abad5933-bb49-4964-8a48-1b3bb0acba6c"]}],"mendeley":{"formattedCitation":"(SOMMERVILLE, 2013)","plainTextFormattedCitation":"(SOMMERVILLE, 2013)","previouslyFormattedCitation":"(SOMMERVILLE, 2013)"},"properties":{"noteIndex":0},"schema":"https://github.com/citation-style-language/schema/raw/master/csl-citation.json"}</w:instrText>
      </w:r>
      <w:r w:rsidR="00F4107C">
        <w:fldChar w:fldCharType="separate"/>
      </w:r>
      <w:r w:rsidR="00594F63" w:rsidRPr="00594F63">
        <w:rPr>
          <w:noProof/>
        </w:rPr>
        <w:t>(SOMMERVILLE, 2013)</w:t>
      </w:r>
      <w:r w:rsidR="00F4107C">
        <w:fldChar w:fldCharType="end"/>
      </w:r>
      <w:r w:rsidR="00266BE8">
        <w:t xml:space="preserve">. </w:t>
      </w:r>
    </w:p>
    <w:p w14:paraId="2B6BA6BE" w14:textId="77777777" w:rsidR="000A639D" w:rsidRDefault="00C75D58" w:rsidP="0044798B">
      <w:r>
        <w:tab/>
      </w:r>
      <w:r w:rsidR="00266BE8">
        <w:t xml:space="preserve">Dentre </w:t>
      </w:r>
      <w:r w:rsidR="008944A5">
        <w:t>alguns d</w:t>
      </w:r>
      <w:r w:rsidR="00266BE8">
        <w:t xml:space="preserve">os benefícios do reuso de software podemos </w:t>
      </w:r>
      <w:r w:rsidR="004A4E33">
        <w:t>destacar</w:t>
      </w:r>
      <w:r w:rsidR="00266BE8">
        <w:t xml:space="preserve"> </w:t>
      </w:r>
      <w:r w:rsidR="004A4E33">
        <w:t>os</w:t>
      </w:r>
      <w:r w:rsidR="00266BE8">
        <w:t xml:space="preserve"> seguintes </w:t>
      </w:r>
      <w:r w:rsidR="00F4107C">
        <w:fldChar w:fldCharType="begin" w:fldLock="1"/>
      </w:r>
      <w:r w:rsidR="00594F63">
        <w:instrText>ADDIN CSL_CITATION {"citationItems":[{"id":"ITEM-1","itemData":{"ISBN":"9788579361081","abstract":"Fundamentos de engenharia de software","author":[{"dropping-particle":"","family":"Sommerville","given":"Ian","non-dropping-particle":"","parse-names":false,"suffix":""}],"edition":"3","id":"ITEM-1","issued":{"date-parts":[["2013"]]},"number-of-pages":"544","publisher":"Pearson","publisher-place":"Sao Paulo","title":"Engenharia de Software","type":"book"},"uris":["http://www.mendeley.com/documents/?uuid=abad5933-bb49-4964-8a48-1b3bb0acba6c"]}],"mendeley":{"formattedCitation":"(SOMMERVILLE, 2013)","plainTextFormattedCitation":"(SOMMERVILLE, 2013)","previouslyFormattedCitation":"(SOMMERVILLE, 2013)"},"properties":{"noteIndex":0},"schema":"https://github.com/citation-style-language/schema/raw/master/csl-citation.json"}</w:instrText>
      </w:r>
      <w:r w:rsidR="00F4107C">
        <w:fldChar w:fldCharType="separate"/>
      </w:r>
      <w:r w:rsidR="00594F63" w:rsidRPr="00594F63">
        <w:rPr>
          <w:noProof/>
        </w:rPr>
        <w:t>(SOMMERVILLE, 2013)</w:t>
      </w:r>
      <w:r w:rsidR="00F4107C">
        <w:fldChar w:fldCharType="end"/>
      </w:r>
      <w:r w:rsidR="00266BE8">
        <w:t xml:space="preserve">: </w:t>
      </w:r>
    </w:p>
    <w:p w14:paraId="5BE88DD4" w14:textId="77777777" w:rsidR="00266BE8" w:rsidRDefault="008944A5" w:rsidP="002D2717">
      <w:pPr>
        <w:pStyle w:val="PargrafodaLista"/>
        <w:numPr>
          <w:ilvl w:val="0"/>
          <w:numId w:val="5"/>
        </w:numPr>
        <w:ind w:left="993"/>
      </w:pPr>
      <w:r w:rsidRPr="00F955AD">
        <w:t>Redução do tempo de desenvolvimento</w:t>
      </w:r>
      <w:r>
        <w:t xml:space="preserve">: </w:t>
      </w:r>
      <w:r w:rsidR="00E42BF2">
        <w:t>e</w:t>
      </w:r>
      <w:r>
        <w:t>m muitos projetos, o prazo de entrega da solução acaba por ser mais importante que os custos do desenvolvimento. Neste caso, o reuso se torna praticamente uma necessidade</w:t>
      </w:r>
      <w:r w:rsidR="00E42BF2">
        <w:t>.</w:t>
      </w:r>
    </w:p>
    <w:p w14:paraId="0395F0CF" w14:textId="77777777" w:rsidR="008944A5" w:rsidRDefault="008944A5" w:rsidP="002D2717">
      <w:pPr>
        <w:pStyle w:val="PargrafodaLista"/>
        <w:numPr>
          <w:ilvl w:val="0"/>
          <w:numId w:val="5"/>
        </w:numPr>
        <w:ind w:left="993"/>
      </w:pPr>
      <w:r w:rsidRPr="00F955AD">
        <w:t>Aumento da confiança</w:t>
      </w:r>
      <w:r>
        <w:t xml:space="preserve">: </w:t>
      </w:r>
      <w:r w:rsidR="00E42BF2">
        <w:t xml:space="preserve">reutilizar </w:t>
      </w:r>
      <w:r>
        <w:t>soluções previamente desenvolvidas, testadas e validadas geralmente reflete uma confiabilidade maior do que uma nova solução desenvolvida</w:t>
      </w:r>
      <w:r w:rsidR="00E42BF2">
        <w:t>.</w:t>
      </w:r>
    </w:p>
    <w:p w14:paraId="2A43F32B" w14:textId="77777777" w:rsidR="008944A5" w:rsidRDefault="008944A5" w:rsidP="002D2717">
      <w:pPr>
        <w:pStyle w:val="PargrafodaLista"/>
        <w:numPr>
          <w:ilvl w:val="0"/>
          <w:numId w:val="5"/>
        </w:numPr>
        <w:ind w:left="993"/>
      </w:pPr>
      <w:r w:rsidRPr="00F955AD">
        <w:t>Melhor uso da mão-de-obra</w:t>
      </w:r>
      <w:r>
        <w:t xml:space="preserve">: </w:t>
      </w:r>
      <w:r w:rsidR="00E42BF2">
        <w:t xml:space="preserve">reutilizando </w:t>
      </w:r>
      <w:r>
        <w:t>software, a equipe de análise e desenvolvimento ganha tempo para dar atenção para novas funcionalidades e regras de negócio.</w:t>
      </w:r>
    </w:p>
    <w:p w14:paraId="0BD4746B" w14:textId="77777777" w:rsidR="0040008C" w:rsidRDefault="0040008C" w:rsidP="0044798B"/>
    <w:p w14:paraId="7082DE65" w14:textId="77777777" w:rsidR="008944A5" w:rsidRDefault="0044798B" w:rsidP="00260CC5">
      <w:r>
        <w:tab/>
      </w:r>
      <w:r w:rsidR="004A4E33">
        <w:t xml:space="preserve">Quanto aos problemas e dificuldades relacionadas ao reuso, podemos levar em consideração </w:t>
      </w:r>
      <w:r w:rsidR="00F4107C">
        <w:fldChar w:fldCharType="begin" w:fldLock="1"/>
      </w:r>
      <w:r w:rsidR="00594F63">
        <w:instrText>ADDIN CSL_CITATION {"citationItems":[{"id":"ITEM-1","itemData":{"ISBN":"9788579361081","abstract":"Fundamentos de engenharia de software","author":[{"dropping-particle":"","family":"Sommerville","given":"Ian","non-dropping-particle":"","parse-names":false,"suffix":""}],"edition":"3","id":"ITEM-1","issued":{"date-parts":[["2013"]]},"number-of-pages":"544","publisher":"Pearson","publisher-place":"Sao Paulo","title":"Engenharia de Software","type":"book"},"uris":["http://www.mendeley.com/documents/?uuid=abad5933-bb49-4964-8a48-1b3bb0acba6c"]}],"mendeley":{"formattedCitation":"(SOMMERVILLE, 2013)","plainTextFormattedCitation":"(SOMMERVILLE, 2013)","previouslyFormattedCitation":"(SOMMERVILLE, 2013)"},"properties":{"noteIndex":0},"schema":"https://github.com/citation-style-language/schema/raw/master/csl-citation.json"}</w:instrText>
      </w:r>
      <w:r w:rsidR="00F4107C">
        <w:fldChar w:fldCharType="separate"/>
      </w:r>
      <w:r w:rsidR="00594F63" w:rsidRPr="00594F63">
        <w:rPr>
          <w:noProof/>
        </w:rPr>
        <w:t>(SOMMERVILLE, 2013)</w:t>
      </w:r>
      <w:r w:rsidR="00F4107C">
        <w:fldChar w:fldCharType="end"/>
      </w:r>
      <w:r w:rsidR="004A4E33">
        <w:t>:</w:t>
      </w:r>
    </w:p>
    <w:p w14:paraId="679ACB5D" w14:textId="77777777" w:rsidR="004A4E33" w:rsidRDefault="004A4E33" w:rsidP="002D2717">
      <w:pPr>
        <w:pStyle w:val="PargrafodaLista"/>
        <w:numPr>
          <w:ilvl w:val="0"/>
          <w:numId w:val="6"/>
        </w:numPr>
      </w:pPr>
      <w:r w:rsidRPr="00132A2D">
        <w:t>Ausência de ferramentas de suporte</w:t>
      </w:r>
      <w:r>
        <w:t xml:space="preserve">: </w:t>
      </w:r>
      <w:r w:rsidR="00E15DF9">
        <w:t xml:space="preserve">certas </w:t>
      </w:r>
      <w:r>
        <w:t xml:space="preserve">ferramentas não dão suporte adequado ao reuso. Isso pode dificultar ou </w:t>
      </w:r>
      <w:r w:rsidR="000C1CE4">
        <w:t>até mesmo</w:t>
      </w:r>
      <w:r>
        <w:t xml:space="preserve"> impedir o emprego destas ferramentas em um novo sistema</w:t>
      </w:r>
      <w:r w:rsidR="00E15DF9">
        <w:t>.</w:t>
      </w:r>
    </w:p>
    <w:p w14:paraId="3878A699" w14:textId="77777777" w:rsidR="00BB1FBB" w:rsidRDefault="004A4E33" w:rsidP="002D2717">
      <w:pPr>
        <w:pStyle w:val="PargrafodaLista"/>
        <w:numPr>
          <w:ilvl w:val="0"/>
          <w:numId w:val="6"/>
        </w:numPr>
      </w:pPr>
      <w:r w:rsidRPr="00132A2D">
        <w:t>Síndrome do “não inventado aqui”:</w:t>
      </w:r>
      <w:r>
        <w:t xml:space="preserve"> </w:t>
      </w:r>
      <w:r w:rsidR="00E15DF9">
        <w:t xml:space="preserve">o </w:t>
      </w:r>
      <w:r>
        <w:t xml:space="preserve">desenvolvedor pode decidir não usar uma ferramenta pronta </w:t>
      </w:r>
      <w:r w:rsidR="00BB1FBB">
        <w:t>pela</w:t>
      </w:r>
      <w:r>
        <w:t xml:space="preserve"> dificuldade </w:t>
      </w:r>
      <w:r w:rsidR="00BB1FBB">
        <w:t>de</w:t>
      </w:r>
      <w:r>
        <w:t xml:space="preserve"> entend</w:t>
      </w:r>
      <w:r w:rsidR="00BB1FBB">
        <w:t>ê</w:t>
      </w:r>
      <w:r>
        <w:t>-</w:t>
      </w:r>
      <w:r w:rsidR="00BB1FBB">
        <w:t xml:space="preserve">la ou por </w:t>
      </w:r>
      <w:r>
        <w:t>se achar capaz de f</w:t>
      </w:r>
      <w:r w:rsidR="00BB1FBB">
        <w:t>azer melhor</w:t>
      </w:r>
      <w:r w:rsidR="00E15DF9">
        <w:t>.</w:t>
      </w:r>
    </w:p>
    <w:p w14:paraId="079C0012" w14:textId="77777777" w:rsidR="00A931EE" w:rsidRDefault="00BB1FBB" w:rsidP="002D2717">
      <w:pPr>
        <w:pStyle w:val="PargrafodaLista"/>
        <w:numPr>
          <w:ilvl w:val="0"/>
          <w:numId w:val="6"/>
        </w:numPr>
      </w:pPr>
      <w:r w:rsidRPr="00132A2D">
        <w:t>Aumento do custo de manutenção:</w:t>
      </w:r>
      <w:r>
        <w:t xml:space="preserve"> </w:t>
      </w:r>
      <w:r w:rsidR="00E15DF9">
        <w:t xml:space="preserve">sem </w:t>
      </w:r>
      <w:r>
        <w:t>acesso ao código fonte, o uso de um componente ou sistema pode</w:t>
      </w:r>
      <w:r w:rsidR="004A4E33">
        <w:t xml:space="preserve"> </w:t>
      </w:r>
      <w:r>
        <w:t>se tornar oneroso no tocante à manutenção. Estes componentes podem se tornar incompatíveis ao longo do ciclo de evolução do sistema final.</w:t>
      </w:r>
    </w:p>
    <w:p w14:paraId="06BB66C5" w14:textId="77777777" w:rsidR="00513D41" w:rsidRDefault="00513D41" w:rsidP="00513D41"/>
    <w:p w14:paraId="5E6237D5" w14:textId="77777777" w:rsidR="00E15DF9" w:rsidRDefault="00E15DF9" w:rsidP="00513D41"/>
    <w:p w14:paraId="7904BCEB" w14:textId="77777777" w:rsidR="00A21D88" w:rsidRDefault="00A21D88" w:rsidP="00242CEC">
      <w:pPr>
        <w:pStyle w:val="Ttulo3"/>
      </w:pPr>
      <w:bookmarkStart w:id="13" w:name="_Toc35796559"/>
      <w:r>
        <w:lastRenderedPageBreak/>
        <w:t>2.1.</w:t>
      </w:r>
      <w:r w:rsidR="005D0641">
        <w:t>1</w:t>
      </w:r>
      <w:r>
        <w:t xml:space="preserve"> Técnicas de aplicação de reuso de software</w:t>
      </w:r>
      <w:bookmarkEnd w:id="13"/>
    </w:p>
    <w:p w14:paraId="45D07BB5" w14:textId="77777777" w:rsidR="0040008C" w:rsidRPr="0040008C" w:rsidRDefault="0040008C" w:rsidP="0040008C"/>
    <w:p w14:paraId="6A269DCD" w14:textId="77777777" w:rsidR="006E6142" w:rsidRDefault="00FC2C8A" w:rsidP="00260CC5">
      <w:r>
        <w:tab/>
        <w:t xml:space="preserve">Com a evolução do desenvolvimento de software, foram </w:t>
      </w:r>
      <w:r w:rsidR="0069698E">
        <w:t>definidas</w:t>
      </w:r>
      <w:r>
        <w:t xml:space="preserve"> várias técnicas para dar suporte ao reuso</w:t>
      </w:r>
      <w:r w:rsidR="006E6142">
        <w:t>. Definir a abordagem mais apropriada para o desenvolvimento de um sistema</w:t>
      </w:r>
      <w:r>
        <w:t xml:space="preserve"> </w:t>
      </w:r>
      <w:r w:rsidR="006E6142">
        <w:t xml:space="preserve">depende diretamente dos requisitos funcionais e não </w:t>
      </w:r>
      <w:proofErr w:type="gramStart"/>
      <w:r w:rsidR="0069698E">
        <w:t>funcionais,</w:t>
      </w:r>
      <w:r w:rsidR="0004492C">
        <w:t xml:space="preserve"> disponibilidade</w:t>
      </w:r>
      <w:proofErr w:type="gramEnd"/>
      <w:r w:rsidR="006E6142">
        <w:t xml:space="preserve"> de ativos com possibilidade de reuso e, obviamente, do conhecimento técnico do time de desenvolvimento </w:t>
      </w:r>
      <w:r w:rsidR="00F4107C">
        <w:fldChar w:fldCharType="begin" w:fldLock="1"/>
      </w:r>
      <w:r w:rsidR="00594F63">
        <w:instrText>ADDIN CSL_CITATION {"citationItems":[{"id":"ITEM-1","itemData":{"ISBN":"9788579361081","abstract":"Fundamentos de engenharia de software","author":[{"dropping-particle":"","family":"Sommerville","given":"Ian","non-dropping-particle":"","parse-names":false,"suffix":""}],"edition":"3","id":"ITEM-1","issued":{"date-parts":[["2013"]]},"number-of-pages":"544","publisher":"Pearson","publisher-place":"Sao Paulo","title":"Engenharia de Software","type":"book"},"uris":["http://www.mendeley.com/documents/?uuid=abad5933-bb49-4964-8a48-1b3bb0acba6c"]}],"mendeley":{"formattedCitation":"(SOMMERVILLE, 2013)","plainTextFormattedCitation":"(SOMMERVILLE, 2013)","previouslyFormattedCitation":"(SOMMERVILLE, 2013)"},"properties":{"noteIndex":0},"schema":"https://github.com/citation-style-language/schema/raw/master/csl-citation.json"}</w:instrText>
      </w:r>
      <w:r w:rsidR="00F4107C">
        <w:fldChar w:fldCharType="separate"/>
      </w:r>
      <w:r w:rsidR="00594F63" w:rsidRPr="00594F63">
        <w:rPr>
          <w:noProof/>
        </w:rPr>
        <w:t>(SOMMERVILLE, 2013)</w:t>
      </w:r>
      <w:r w:rsidR="00F4107C">
        <w:fldChar w:fldCharType="end"/>
      </w:r>
      <w:r w:rsidR="006E6142">
        <w:t>.</w:t>
      </w:r>
    </w:p>
    <w:p w14:paraId="6680B383" w14:textId="77777777" w:rsidR="00C4192F" w:rsidRDefault="00C4192F" w:rsidP="00260CC5">
      <w:r>
        <w:tab/>
      </w:r>
      <w:r w:rsidR="00F579EF">
        <w:t>N</w:t>
      </w:r>
      <w:r w:rsidR="00260CC5">
        <w:t>a</w:t>
      </w:r>
      <w:r>
        <w:t xml:space="preserve"> </w:t>
      </w:r>
      <w:r w:rsidR="00C17F34">
        <w:t>F</w:t>
      </w:r>
      <w:r>
        <w:t xml:space="preserve">igura 1 </w:t>
      </w:r>
      <w:r w:rsidR="00A005F3">
        <w:t xml:space="preserve">apresentam-se </w:t>
      </w:r>
      <w:r>
        <w:t xml:space="preserve">algumas das possibilidades de </w:t>
      </w:r>
      <w:proofErr w:type="gramStart"/>
      <w:r>
        <w:t>implementação</w:t>
      </w:r>
      <w:proofErr w:type="gramEnd"/>
      <w:r>
        <w:t xml:space="preserve"> de reuso de software. Cada uma dessas possibilidades tem descrição resumida na </w:t>
      </w:r>
      <w:r w:rsidR="00C17F34">
        <w:t>T</w:t>
      </w:r>
      <w:r>
        <w:t>abela 1.</w:t>
      </w:r>
    </w:p>
    <w:p w14:paraId="727393F6" w14:textId="77777777" w:rsidR="00E15DF9" w:rsidRDefault="00E15DF9" w:rsidP="0069698E"/>
    <w:p w14:paraId="5700295F" w14:textId="77777777" w:rsidR="00C4192F" w:rsidRDefault="00CC76A5" w:rsidP="00313A1D">
      <w:pPr>
        <w:jc w:val="center"/>
        <w:rPr>
          <w:b/>
          <w:sz w:val="20"/>
          <w:szCs w:val="20"/>
        </w:rPr>
      </w:pPr>
      <w:r w:rsidRPr="007A4954">
        <w:rPr>
          <w:b/>
          <w:sz w:val="20"/>
          <w:szCs w:val="20"/>
        </w:rPr>
        <w:t xml:space="preserve">Figura 1 – Técnicas para </w:t>
      </w:r>
      <w:proofErr w:type="gramStart"/>
      <w:r w:rsidRPr="007A4954">
        <w:rPr>
          <w:b/>
          <w:sz w:val="20"/>
          <w:szCs w:val="20"/>
        </w:rPr>
        <w:t>implementação</w:t>
      </w:r>
      <w:proofErr w:type="gramEnd"/>
      <w:r w:rsidRPr="007A4954">
        <w:rPr>
          <w:b/>
          <w:sz w:val="20"/>
          <w:szCs w:val="20"/>
        </w:rPr>
        <w:t xml:space="preserve"> de Reuso de Software</w:t>
      </w:r>
    </w:p>
    <w:p w14:paraId="3C3FF5A8" w14:textId="77777777" w:rsidR="00F56C4E" w:rsidRPr="007A4954" w:rsidRDefault="00F56C4E" w:rsidP="00313A1D">
      <w:pPr>
        <w:jc w:val="center"/>
        <w:rPr>
          <w:b/>
          <w:sz w:val="20"/>
          <w:szCs w:val="20"/>
        </w:rPr>
      </w:pPr>
    </w:p>
    <w:p w14:paraId="7CC00731" w14:textId="77777777" w:rsidR="0055626F" w:rsidRDefault="00C4192F" w:rsidP="00C4192F">
      <w:pPr>
        <w:jc w:val="center"/>
      </w:pPr>
      <w:r>
        <w:rPr>
          <w:noProof/>
          <w:lang w:eastAsia="pt-BR"/>
        </w:rPr>
        <w:drawing>
          <wp:inline distT="0" distB="0" distL="0" distR="0" wp14:anchorId="73B0D41D" wp14:editId="61C64595">
            <wp:extent cx="4185175" cy="2279176"/>
            <wp:effectExtent l="0" t="0" r="635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18567" cy="2297361"/>
                    </a:xfrm>
                    <a:prstGeom prst="rect">
                      <a:avLst/>
                    </a:prstGeom>
                    <a:noFill/>
                    <a:ln>
                      <a:noFill/>
                    </a:ln>
                  </pic:spPr>
                </pic:pic>
              </a:graphicData>
            </a:graphic>
          </wp:inline>
        </w:drawing>
      </w:r>
    </w:p>
    <w:p w14:paraId="6DE0E8D8" w14:textId="77777777" w:rsidR="00CC76A5" w:rsidRPr="000C31BA" w:rsidRDefault="00CC76A5" w:rsidP="00313A1D">
      <w:pPr>
        <w:jc w:val="center"/>
        <w:rPr>
          <w:sz w:val="20"/>
          <w:szCs w:val="20"/>
        </w:rPr>
      </w:pPr>
      <w:r w:rsidRPr="000C31BA">
        <w:rPr>
          <w:sz w:val="20"/>
          <w:szCs w:val="20"/>
        </w:rPr>
        <w:t xml:space="preserve">Fonte: </w:t>
      </w:r>
      <w:proofErr w:type="spellStart"/>
      <w:proofErr w:type="gramStart"/>
      <w:r w:rsidRPr="000C31BA">
        <w:rPr>
          <w:sz w:val="20"/>
          <w:szCs w:val="20"/>
        </w:rPr>
        <w:t>Sommerville</w:t>
      </w:r>
      <w:proofErr w:type="spellEnd"/>
      <w:r w:rsidRPr="000C31BA">
        <w:rPr>
          <w:sz w:val="20"/>
          <w:szCs w:val="20"/>
        </w:rPr>
        <w:t>(</w:t>
      </w:r>
      <w:proofErr w:type="gramEnd"/>
      <w:r w:rsidRPr="000C31BA">
        <w:rPr>
          <w:sz w:val="20"/>
          <w:szCs w:val="20"/>
        </w:rPr>
        <w:t>2013)</w:t>
      </w:r>
    </w:p>
    <w:p w14:paraId="6851A505" w14:textId="77777777" w:rsidR="00CC76A5" w:rsidRDefault="00CC76A5" w:rsidP="00CC76A5">
      <w:pPr>
        <w:jc w:val="left"/>
        <w:rPr>
          <w:sz w:val="20"/>
          <w:szCs w:val="20"/>
        </w:rPr>
      </w:pPr>
    </w:p>
    <w:p w14:paraId="1F34A914" w14:textId="77777777" w:rsidR="00CC76A5" w:rsidRDefault="00C17F34" w:rsidP="00596C30">
      <w:pPr>
        <w:jc w:val="center"/>
        <w:rPr>
          <w:sz w:val="20"/>
          <w:szCs w:val="20"/>
        </w:rPr>
      </w:pPr>
      <w:r w:rsidRPr="007A4954">
        <w:rPr>
          <w:b/>
          <w:sz w:val="20"/>
          <w:szCs w:val="20"/>
        </w:rPr>
        <w:t xml:space="preserve">Tabela 1 – Descrição de Abordagens de </w:t>
      </w:r>
      <w:proofErr w:type="spellStart"/>
      <w:r w:rsidRPr="007A4954">
        <w:rPr>
          <w:b/>
          <w:sz w:val="20"/>
          <w:szCs w:val="20"/>
        </w:rPr>
        <w:t>Reúso</w:t>
      </w:r>
      <w:proofErr w:type="spellEnd"/>
      <w:r w:rsidRPr="007A4954">
        <w:rPr>
          <w:b/>
          <w:sz w:val="20"/>
          <w:szCs w:val="20"/>
        </w:rPr>
        <w:t xml:space="preserve"> de Software</w:t>
      </w:r>
      <w:r w:rsidR="00025096">
        <w:rPr>
          <w:sz w:val="20"/>
          <w:szCs w:val="20"/>
        </w:rPr>
        <w:t>.</w:t>
      </w:r>
    </w:p>
    <w:p w14:paraId="42472C32" w14:textId="77777777" w:rsidR="00F56C4E" w:rsidRDefault="00F56C4E" w:rsidP="00580F36">
      <w:pPr>
        <w:spacing w:line="240" w:lineRule="auto"/>
        <w:jc w:val="center"/>
        <w:rPr>
          <w:sz w:val="20"/>
          <w:szCs w:val="20"/>
        </w:rPr>
      </w:pPr>
    </w:p>
    <w:tbl>
      <w:tblPr>
        <w:tblStyle w:val="Tabelacomgrade"/>
        <w:tblW w:w="0" w:type="auto"/>
        <w:tblLook w:val="04A0" w:firstRow="1" w:lastRow="0" w:firstColumn="1" w:lastColumn="0" w:noHBand="0" w:noVBand="1"/>
      </w:tblPr>
      <w:tblGrid>
        <w:gridCol w:w="2943"/>
        <w:gridCol w:w="6268"/>
      </w:tblGrid>
      <w:tr w:rsidR="00025096" w14:paraId="2A18A9AB" w14:textId="77777777" w:rsidTr="00957D16">
        <w:tc>
          <w:tcPr>
            <w:tcW w:w="2943" w:type="dxa"/>
            <w:shd w:val="clear" w:color="auto" w:fill="D0CECE" w:themeFill="background2" w:themeFillShade="E6"/>
          </w:tcPr>
          <w:p w14:paraId="3F776264" w14:textId="77777777" w:rsidR="00025096" w:rsidRPr="00A47608" w:rsidRDefault="00025096" w:rsidP="00025096">
            <w:pPr>
              <w:jc w:val="center"/>
              <w:rPr>
                <w:b/>
                <w:sz w:val="20"/>
                <w:szCs w:val="20"/>
              </w:rPr>
            </w:pPr>
            <w:r w:rsidRPr="00A47608">
              <w:rPr>
                <w:b/>
                <w:sz w:val="20"/>
                <w:szCs w:val="20"/>
              </w:rPr>
              <w:t>ABORDAGEM</w:t>
            </w:r>
          </w:p>
        </w:tc>
        <w:tc>
          <w:tcPr>
            <w:tcW w:w="6268" w:type="dxa"/>
            <w:shd w:val="clear" w:color="auto" w:fill="D0CECE" w:themeFill="background2" w:themeFillShade="E6"/>
          </w:tcPr>
          <w:p w14:paraId="62066334" w14:textId="77777777" w:rsidR="00025096" w:rsidRPr="00A47608" w:rsidRDefault="00025096" w:rsidP="00025096">
            <w:pPr>
              <w:jc w:val="center"/>
              <w:rPr>
                <w:b/>
                <w:sz w:val="20"/>
                <w:szCs w:val="20"/>
              </w:rPr>
            </w:pPr>
            <w:r w:rsidRPr="00A47608">
              <w:rPr>
                <w:b/>
                <w:sz w:val="20"/>
                <w:szCs w:val="20"/>
              </w:rPr>
              <w:t>DESCRIÇÃO</w:t>
            </w:r>
          </w:p>
        </w:tc>
      </w:tr>
      <w:tr w:rsidR="00025096" w14:paraId="66E5A3F7" w14:textId="77777777" w:rsidTr="00957D16">
        <w:tc>
          <w:tcPr>
            <w:tcW w:w="2943" w:type="dxa"/>
          </w:tcPr>
          <w:p w14:paraId="0F31CE8E" w14:textId="77777777" w:rsidR="00025096" w:rsidRDefault="00957D16" w:rsidP="00957D16">
            <w:pPr>
              <w:spacing w:line="240" w:lineRule="auto"/>
              <w:jc w:val="left"/>
              <w:rPr>
                <w:sz w:val="20"/>
                <w:szCs w:val="20"/>
              </w:rPr>
            </w:pPr>
            <w:r>
              <w:rPr>
                <w:sz w:val="20"/>
                <w:szCs w:val="20"/>
              </w:rPr>
              <w:t>Padrões de Arquitetura</w:t>
            </w:r>
          </w:p>
        </w:tc>
        <w:tc>
          <w:tcPr>
            <w:tcW w:w="6268" w:type="dxa"/>
          </w:tcPr>
          <w:p w14:paraId="04CDD15E" w14:textId="77777777" w:rsidR="00025096" w:rsidRDefault="00957D16" w:rsidP="00957D16">
            <w:pPr>
              <w:spacing w:line="240" w:lineRule="auto"/>
              <w:jc w:val="left"/>
              <w:rPr>
                <w:sz w:val="20"/>
                <w:szCs w:val="20"/>
              </w:rPr>
            </w:pPr>
            <w:r>
              <w:rPr>
                <w:sz w:val="20"/>
                <w:szCs w:val="20"/>
              </w:rPr>
              <w:t>Padrões de arquitetura de software que oferecem suporte a tipos comuns de sistemas de aplicação são usados como base de aplicações.</w:t>
            </w:r>
          </w:p>
        </w:tc>
      </w:tr>
      <w:tr w:rsidR="00025096" w14:paraId="1FFCCA3D" w14:textId="77777777" w:rsidTr="00957D16">
        <w:tc>
          <w:tcPr>
            <w:tcW w:w="2943" w:type="dxa"/>
          </w:tcPr>
          <w:p w14:paraId="12D02A01" w14:textId="77777777" w:rsidR="00025096" w:rsidRDefault="00957D16" w:rsidP="00957D16">
            <w:pPr>
              <w:spacing w:line="240" w:lineRule="auto"/>
              <w:jc w:val="left"/>
              <w:rPr>
                <w:sz w:val="20"/>
                <w:szCs w:val="20"/>
              </w:rPr>
            </w:pPr>
            <w:r>
              <w:rPr>
                <w:sz w:val="20"/>
                <w:szCs w:val="20"/>
              </w:rPr>
              <w:t>Padrões de Projeto</w:t>
            </w:r>
          </w:p>
        </w:tc>
        <w:tc>
          <w:tcPr>
            <w:tcW w:w="6268" w:type="dxa"/>
          </w:tcPr>
          <w:p w14:paraId="56E811B9" w14:textId="77777777" w:rsidR="00025096" w:rsidRDefault="00957D16" w:rsidP="00957D16">
            <w:pPr>
              <w:spacing w:line="240" w:lineRule="auto"/>
              <w:jc w:val="left"/>
              <w:rPr>
                <w:sz w:val="20"/>
                <w:szCs w:val="20"/>
              </w:rPr>
            </w:pPr>
            <w:r>
              <w:rPr>
                <w:sz w:val="20"/>
                <w:szCs w:val="20"/>
              </w:rPr>
              <w:t>Abstrações genéricas que ocorrem em todas as aplicações são representadas como padrões de projeto, mostrando os objetos abstratos e concretos e as interações.</w:t>
            </w:r>
          </w:p>
        </w:tc>
      </w:tr>
      <w:tr w:rsidR="00025096" w14:paraId="0694F76A" w14:textId="77777777" w:rsidTr="00957D16">
        <w:tc>
          <w:tcPr>
            <w:tcW w:w="2943" w:type="dxa"/>
          </w:tcPr>
          <w:p w14:paraId="3FE74C71" w14:textId="77777777" w:rsidR="00025096" w:rsidRDefault="00957D16" w:rsidP="00957D16">
            <w:pPr>
              <w:spacing w:line="240" w:lineRule="auto"/>
              <w:jc w:val="left"/>
              <w:rPr>
                <w:sz w:val="20"/>
                <w:szCs w:val="20"/>
              </w:rPr>
            </w:pPr>
            <w:r>
              <w:rPr>
                <w:sz w:val="20"/>
                <w:szCs w:val="20"/>
              </w:rPr>
              <w:t>Desenvolvimento Baseado em Componentes</w:t>
            </w:r>
          </w:p>
        </w:tc>
        <w:tc>
          <w:tcPr>
            <w:tcW w:w="6268" w:type="dxa"/>
          </w:tcPr>
          <w:p w14:paraId="276C736D" w14:textId="77777777" w:rsidR="00025096" w:rsidRDefault="00957D16" w:rsidP="00957D16">
            <w:pPr>
              <w:spacing w:line="240" w:lineRule="auto"/>
              <w:jc w:val="left"/>
              <w:rPr>
                <w:sz w:val="20"/>
                <w:szCs w:val="20"/>
              </w:rPr>
            </w:pPr>
            <w:r w:rsidRPr="00957D16">
              <w:rPr>
                <w:sz w:val="20"/>
                <w:szCs w:val="20"/>
              </w:rPr>
              <w:t xml:space="preserve">Sistemas são desenvolvidos através da integração de </w:t>
            </w:r>
            <w:r>
              <w:rPr>
                <w:sz w:val="20"/>
                <w:szCs w:val="20"/>
              </w:rPr>
              <w:t>c</w:t>
            </w:r>
            <w:r w:rsidRPr="00957D16">
              <w:rPr>
                <w:sz w:val="20"/>
                <w:szCs w:val="20"/>
              </w:rPr>
              <w:t>omponentes (coleções de objetos) que atendem aos</w:t>
            </w:r>
            <w:r>
              <w:rPr>
                <w:sz w:val="20"/>
                <w:szCs w:val="20"/>
              </w:rPr>
              <w:t xml:space="preserve"> </w:t>
            </w:r>
            <w:r w:rsidRPr="00957D16">
              <w:rPr>
                <w:sz w:val="20"/>
                <w:szCs w:val="20"/>
              </w:rPr>
              <w:t>padrões de modelos e componentes</w:t>
            </w:r>
            <w:r>
              <w:rPr>
                <w:sz w:val="20"/>
                <w:szCs w:val="20"/>
              </w:rPr>
              <w:t>.</w:t>
            </w:r>
          </w:p>
        </w:tc>
      </w:tr>
      <w:tr w:rsidR="00025096" w14:paraId="60CD9E6C" w14:textId="77777777" w:rsidTr="00957D16">
        <w:tc>
          <w:tcPr>
            <w:tcW w:w="2943" w:type="dxa"/>
          </w:tcPr>
          <w:p w14:paraId="1BE456AE" w14:textId="77777777" w:rsidR="00025096" w:rsidRDefault="00957D16" w:rsidP="00957D16">
            <w:pPr>
              <w:spacing w:line="240" w:lineRule="auto"/>
              <w:jc w:val="left"/>
              <w:rPr>
                <w:sz w:val="20"/>
                <w:szCs w:val="20"/>
              </w:rPr>
            </w:pPr>
            <w:r>
              <w:rPr>
                <w:sz w:val="20"/>
                <w:szCs w:val="20"/>
              </w:rPr>
              <w:t>Framework de aplicações</w:t>
            </w:r>
          </w:p>
        </w:tc>
        <w:tc>
          <w:tcPr>
            <w:tcW w:w="6268" w:type="dxa"/>
          </w:tcPr>
          <w:p w14:paraId="21DE1B64" w14:textId="77777777" w:rsidR="00025096" w:rsidRDefault="00957D16" w:rsidP="00957D16">
            <w:pPr>
              <w:spacing w:line="240" w:lineRule="auto"/>
              <w:jc w:val="left"/>
              <w:rPr>
                <w:sz w:val="20"/>
                <w:szCs w:val="20"/>
              </w:rPr>
            </w:pPr>
            <w:r w:rsidRPr="00957D16">
              <w:rPr>
                <w:sz w:val="20"/>
                <w:szCs w:val="20"/>
              </w:rPr>
              <w:t>Coleções de classes abstra</w:t>
            </w:r>
            <w:r>
              <w:rPr>
                <w:sz w:val="20"/>
                <w:szCs w:val="20"/>
              </w:rPr>
              <w:t xml:space="preserve">tas e concretas são adaptadas e </w:t>
            </w:r>
            <w:r w:rsidRPr="00957D16">
              <w:rPr>
                <w:sz w:val="20"/>
                <w:szCs w:val="20"/>
              </w:rPr>
              <w:t>estendidas para criar sistemas de aplicação.</w:t>
            </w:r>
          </w:p>
        </w:tc>
      </w:tr>
      <w:tr w:rsidR="00025096" w14:paraId="60D7DB30" w14:textId="77777777" w:rsidTr="00957D16">
        <w:tc>
          <w:tcPr>
            <w:tcW w:w="2943" w:type="dxa"/>
          </w:tcPr>
          <w:p w14:paraId="4B437FEF" w14:textId="77777777" w:rsidR="00025096" w:rsidRDefault="00957D16" w:rsidP="00957D16">
            <w:pPr>
              <w:spacing w:line="240" w:lineRule="auto"/>
              <w:jc w:val="left"/>
              <w:rPr>
                <w:sz w:val="20"/>
                <w:szCs w:val="20"/>
              </w:rPr>
            </w:pPr>
            <w:r>
              <w:rPr>
                <w:sz w:val="20"/>
                <w:szCs w:val="20"/>
              </w:rPr>
              <w:t>Empacotamento de sistemas legados</w:t>
            </w:r>
          </w:p>
        </w:tc>
        <w:tc>
          <w:tcPr>
            <w:tcW w:w="6268" w:type="dxa"/>
          </w:tcPr>
          <w:p w14:paraId="778FC079" w14:textId="77777777" w:rsidR="00025096" w:rsidRDefault="00957D16" w:rsidP="00957D16">
            <w:pPr>
              <w:spacing w:line="240" w:lineRule="auto"/>
              <w:jc w:val="left"/>
              <w:rPr>
                <w:sz w:val="20"/>
                <w:szCs w:val="20"/>
              </w:rPr>
            </w:pPr>
            <w:r w:rsidRPr="00957D16">
              <w:rPr>
                <w:sz w:val="20"/>
                <w:szCs w:val="20"/>
              </w:rPr>
              <w:t>Sistemas legados são ‘empacotados’ pela definição de um conjunto de interfaces e acesso</w:t>
            </w:r>
            <w:r>
              <w:rPr>
                <w:sz w:val="20"/>
                <w:szCs w:val="20"/>
              </w:rPr>
              <w:t xml:space="preserve"> </w:t>
            </w:r>
            <w:r w:rsidRPr="00957D16">
              <w:rPr>
                <w:sz w:val="20"/>
                <w:szCs w:val="20"/>
              </w:rPr>
              <w:t>a esses sistemas legados por meio dessas interfaces.</w:t>
            </w:r>
          </w:p>
        </w:tc>
      </w:tr>
      <w:tr w:rsidR="00025096" w14:paraId="60B35F53" w14:textId="77777777" w:rsidTr="00957D16">
        <w:tc>
          <w:tcPr>
            <w:tcW w:w="2943" w:type="dxa"/>
          </w:tcPr>
          <w:p w14:paraId="5400BCBE" w14:textId="77777777" w:rsidR="00025096" w:rsidRDefault="00957D16" w:rsidP="00957D16">
            <w:pPr>
              <w:spacing w:line="240" w:lineRule="auto"/>
              <w:jc w:val="left"/>
              <w:rPr>
                <w:sz w:val="20"/>
                <w:szCs w:val="20"/>
              </w:rPr>
            </w:pPr>
            <w:r>
              <w:rPr>
                <w:sz w:val="20"/>
                <w:szCs w:val="20"/>
              </w:rPr>
              <w:lastRenderedPageBreak/>
              <w:t>Sistemas orientados a serviços</w:t>
            </w:r>
          </w:p>
        </w:tc>
        <w:tc>
          <w:tcPr>
            <w:tcW w:w="6268" w:type="dxa"/>
          </w:tcPr>
          <w:p w14:paraId="3B55ABFA" w14:textId="77777777" w:rsidR="00025096" w:rsidRDefault="00957D16" w:rsidP="00957D16">
            <w:pPr>
              <w:spacing w:line="240" w:lineRule="auto"/>
              <w:jc w:val="left"/>
              <w:rPr>
                <w:sz w:val="20"/>
                <w:szCs w:val="20"/>
              </w:rPr>
            </w:pPr>
            <w:r w:rsidRPr="00957D16">
              <w:rPr>
                <w:sz w:val="20"/>
                <w:szCs w:val="20"/>
              </w:rPr>
              <w:t>Sistemas são desenvolvidos pela ligação de serviços compartilhados, que podem ser fornecidos externamente.</w:t>
            </w:r>
          </w:p>
        </w:tc>
      </w:tr>
      <w:tr w:rsidR="00025096" w14:paraId="0E3925B4" w14:textId="77777777" w:rsidTr="00957D16">
        <w:tc>
          <w:tcPr>
            <w:tcW w:w="2943" w:type="dxa"/>
          </w:tcPr>
          <w:p w14:paraId="5C5CD442" w14:textId="77777777" w:rsidR="00025096" w:rsidRDefault="00B21778" w:rsidP="00957D16">
            <w:pPr>
              <w:spacing w:line="240" w:lineRule="auto"/>
              <w:jc w:val="left"/>
              <w:rPr>
                <w:sz w:val="20"/>
                <w:szCs w:val="20"/>
              </w:rPr>
            </w:pPr>
            <w:r>
              <w:rPr>
                <w:sz w:val="20"/>
                <w:szCs w:val="20"/>
              </w:rPr>
              <w:t>Linhas de produtos de software</w:t>
            </w:r>
          </w:p>
        </w:tc>
        <w:tc>
          <w:tcPr>
            <w:tcW w:w="6268" w:type="dxa"/>
          </w:tcPr>
          <w:p w14:paraId="7047D166" w14:textId="77777777" w:rsidR="00025096" w:rsidRDefault="00B21778" w:rsidP="00B21778">
            <w:pPr>
              <w:spacing w:line="240" w:lineRule="auto"/>
              <w:jc w:val="left"/>
              <w:rPr>
                <w:sz w:val="20"/>
                <w:szCs w:val="20"/>
              </w:rPr>
            </w:pPr>
            <w:r w:rsidRPr="00B21778">
              <w:rPr>
                <w:sz w:val="20"/>
                <w:szCs w:val="20"/>
              </w:rPr>
              <w:t>Um tipo de aplicação é generalizado em torno de uma arquitetura comum para que esta possa ser adaptada</w:t>
            </w:r>
            <w:r>
              <w:rPr>
                <w:sz w:val="20"/>
                <w:szCs w:val="20"/>
              </w:rPr>
              <w:t xml:space="preserve"> </w:t>
            </w:r>
            <w:r w:rsidRPr="00B21778">
              <w:rPr>
                <w:sz w:val="20"/>
                <w:szCs w:val="20"/>
              </w:rPr>
              <w:t>para diferentes clientes.</w:t>
            </w:r>
          </w:p>
        </w:tc>
      </w:tr>
      <w:tr w:rsidR="00957D16" w14:paraId="23C071DC" w14:textId="77777777" w:rsidTr="00957D16">
        <w:tc>
          <w:tcPr>
            <w:tcW w:w="2943" w:type="dxa"/>
          </w:tcPr>
          <w:p w14:paraId="41681061" w14:textId="77777777" w:rsidR="00957D16" w:rsidRDefault="00B21778" w:rsidP="00957D16">
            <w:pPr>
              <w:spacing w:line="240" w:lineRule="auto"/>
              <w:jc w:val="left"/>
              <w:rPr>
                <w:sz w:val="20"/>
                <w:szCs w:val="20"/>
              </w:rPr>
            </w:pPr>
            <w:proofErr w:type="spellStart"/>
            <w:r>
              <w:rPr>
                <w:sz w:val="20"/>
                <w:szCs w:val="20"/>
              </w:rPr>
              <w:t>Reúso</w:t>
            </w:r>
            <w:proofErr w:type="spellEnd"/>
            <w:r>
              <w:rPr>
                <w:sz w:val="20"/>
                <w:szCs w:val="20"/>
              </w:rPr>
              <w:t xml:space="preserve"> de produtos COTS</w:t>
            </w:r>
          </w:p>
        </w:tc>
        <w:tc>
          <w:tcPr>
            <w:tcW w:w="6268" w:type="dxa"/>
          </w:tcPr>
          <w:p w14:paraId="50493699" w14:textId="77777777" w:rsidR="00957D16" w:rsidRDefault="00B21778" w:rsidP="00957D16">
            <w:pPr>
              <w:spacing w:line="240" w:lineRule="auto"/>
              <w:jc w:val="left"/>
              <w:rPr>
                <w:sz w:val="20"/>
                <w:szCs w:val="20"/>
              </w:rPr>
            </w:pPr>
            <w:r w:rsidRPr="00B21778">
              <w:rPr>
                <w:sz w:val="20"/>
                <w:szCs w:val="20"/>
              </w:rPr>
              <w:t>Sistemas são desenvolvidos pela configuração e integração de sistemas de aplicação existentes.</w:t>
            </w:r>
          </w:p>
        </w:tc>
      </w:tr>
      <w:tr w:rsidR="00957D16" w14:paraId="23AB985F" w14:textId="77777777" w:rsidTr="00957D16">
        <w:tc>
          <w:tcPr>
            <w:tcW w:w="2943" w:type="dxa"/>
          </w:tcPr>
          <w:p w14:paraId="28DCDC71" w14:textId="77777777" w:rsidR="00957D16" w:rsidRDefault="00D2752F" w:rsidP="00957D16">
            <w:pPr>
              <w:spacing w:line="240" w:lineRule="auto"/>
              <w:jc w:val="left"/>
              <w:rPr>
                <w:sz w:val="20"/>
                <w:szCs w:val="20"/>
              </w:rPr>
            </w:pPr>
            <w:r>
              <w:rPr>
                <w:sz w:val="20"/>
                <w:szCs w:val="20"/>
              </w:rPr>
              <w:t>Sistemas de ERP</w:t>
            </w:r>
          </w:p>
        </w:tc>
        <w:tc>
          <w:tcPr>
            <w:tcW w:w="6268" w:type="dxa"/>
          </w:tcPr>
          <w:p w14:paraId="3C019485" w14:textId="77777777" w:rsidR="00957D16" w:rsidRDefault="00D2752F" w:rsidP="00D2752F">
            <w:pPr>
              <w:spacing w:line="240" w:lineRule="auto"/>
              <w:jc w:val="left"/>
              <w:rPr>
                <w:sz w:val="20"/>
                <w:szCs w:val="20"/>
              </w:rPr>
            </w:pPr>
            <w:r w:rsidRPr="00D2752F">
              <w:rPr>
                <w:sz w:val="20"/>
                <w:szCs w:val="20"/>
              </w:rPr>
              <w:t>Sistemas de grande porte que sintetizam a funcionalidade e as regras de negócios genéricos são configurados</w:t>
            </w:r>
            <w:r>
              <w:rPr>
                <w:sz w:val="20"/>
                <w:szCs w:val="20"/>
              </w:rPr>
              <w:t xml:space="preserve"> </w:t>
            </w:r>
            <w:r w:rsidRPr="00D2752F">
              <w:rPr>
                <w:sz w:val="20"/>
                <w:szCs w:val="20"/>
              </w:rPr>
              <w:t>para uma organização</w:t>
            </w:r>
          </w:p>
        </w:tc>
      </w:tr>
      <w:tr w:rsidR="00957D16" w14:paraId="0C954970" w14:textId="77777777" w:rsidTr="00957D16">
        <w:tc>
          <w:tcPr>
            <w:tcW w:w="2943" w:type="dxa"/>
          </w:tcPr>
          <w:p w14:paraId="09013720" w14:textId="77777777" w:rsidR="00957D16" w:rsidRDefault="00D2752F" w:rsidP="00957D16">
            <w:pPr>
              <w:spacing w:line="240" w:lineRule="auto"/>
              <w:jc w:val="left"/>
              <w:rPr>
                <w:sz w:val="20"/>
                <w:szCs w:val="20"/>
              </w:rPr>
            </w:pPr>
            <w:r>
              <w:rPr>
                <w:sz w:val="20"/>
                <w:szCs w:val="20"/>
              </w:rPr>
              <w:t>Aplicações verticais configuráveis</w:t>
            </w:r>
          </w:p>
        </w:tc>
        <w:tc>
          <w:tcPr>
            <w:tcW w:w="6268" w:type="dxa"/>
          </w:tcPr>
          <w:p w14:paraId="0EAC8C76" w14:textId="77777777" w:rsidR="00957D16" w:rsidRDefault="00D2752F" w:rsidP="00D2752F">
            <w:pPr>
              <w:spacing w:line="240" w:lineRule="auto"/>
              <w:jc w:val="left"/>
              <w:rPr>
                <w:sz w:val="20"/>
                <w:szCs w:val="20"/>
              </w:rPr>
            </w:pPr>
            <w:r w:rsidRPr="00D2752F">
              <w:rPr>
                <w:sz w:val="20"/>
                <w:szCs w:val="20"/>
              </w:rPr>
              <w:t>Sistemas genéricos são projetados para poder ser configurados para as necessidades dos clientes de sistemas</w:t>
            </w:r>
            <w:r>
              <w:rPr>
                <w:sz w:val="20"/>
                <w:szCs w:val="20"/>
              </w:rPr>
              <w:t xml:space="preserve"> </w:t>
            </w:r>
            <w:r w:rsidRPr="00D2752F">
              <w:rPr>
                <w:sz w:val="20"/>
                <w:szCs w:val="20"/>
              </w:rPr>
              <w:t>específicos</w:t>
            </w:r>
          </w:p>
        </w:tc>
      </w:tr>
      <w:tr w:rsidR="00957D16" w14:paraId="18729155" w14:textId="77777777" w:rsidTr="00957D16">
        <w:tc>
          <w:tcPr>
            <w:tcW w:w="2943" w:type="dxa"/>
          </w:tcPr>
          <w:p w14:paraId="562EF480" w14:textId="77777777" w:rsidR="00957D16" w:rsidRDefault="00D2752F" w:rsidP="00957D16">
            <w:pPr>
              <w:spacing w:line="240" w:lineRule="auto"/>
              <w:jc w:val="left"/>
              <w:rPr>
                <w:sz w:val="20"/>
                <w:szCs w:val="20"/>
              </w:rPr>
            </w:pPr>
            <w:r>
              <w:rPr>
                <w:sz w:val="20"/>
                <w:szCs w:val="20"/>
              </w:rPr>
              <w:t>Bibliotecas de programas</w:t>
            </w:r>
          </w:p>
        </w:tc>
        <w:tc>
          <w:tcPr>
            <w:tcW w:w="6268" w:type="dxa"/>
          </w:tcPr>
          <w:p w14:paraId="6266AFC9" w14:textId="77777777" w:rsidR="00957D16" w:rsidRDefault="00D2752F" w:rsidP="00D2752F">
            <w:pPr>
              <w:spacing w:line="240" w:lineRule="auto"/>
              <w:jc w:val="left"/>
              <w:rPr>
                <w:sz w:val="20"/>
                <w:szCs w:val="20"/>
              </w:rPr>
            </w:pPr>
            <w:r w:rsidRPr="00D2752F">
              <w:rPr>
                <w:sz w:val="20"/>
                <w:szCs w:val="20"/>
              </w:rPr>
              <w:t xml:space="preserve">Bibliotecas de classe e funções que </w:t>
            </w:r>
            <w:proofErr w:type="gramStart"/>
            <w:r w:rsidRPr="00D2752F">
              <w:rPr>
                <w:sz w:val="20"/>
                <w:szCs w:val="20"/>
              </w:rPr>
              <w:t>implementam</w:t>
            </w:r>
            <w:proofErr w:type="gramEnd"/>
            <w:r w:rsidRPr="00D2752F">
              <w:rPr>
                <w:sz w:val="20"/>
                <w:szCs w:val="20"/>
              </w:rPr>
              <w:t xml:space="preserve"> abstrações comumente usadas são disponibilizadas para</w:t>
            </w:r>
            <w:r>
              <w:rPr>
                <w:sz w:val="20"/>
                <w:szCs w:val="20"/>
              </w:rPr>
              <w:t xml:space="preserve"> </w:t>
            </w:r>
            <w:proofErr w:type="spellStart"/>
            <w:r w:rsidRPr="00D2752F">
              <w:rPr>
                <w:sz w:val="20"/>
                <w:szCs w:val="20"/>
              </w:rPr>
              <w:t>reúso</w:t>
            </w:r>
            <w:proofErr w:type="spellEnd"/>
            <w:r w:rsidRPr="00D2752F">
              <w:rPr>
                <w:sz w:val="20"/>
                <w:szCs w:val="20"/>
              </w:rPr>
              <w:t>.</w:t>
            </w:r>
          </w:p>
        </w:tc>
      </w:tr>
      <w:tr w:rsidR="00957D16" w14:paraId="54C4B5D9" w14:textId="77777777" w:rsidTr="00957D16">
        <w:tc>
          <w:tcPr>
            <w:tcW w:w="2943" w:type="dxa"/>
          </w:tcPr>
          <w:p w14:paraId="7E3E1F26" w14:textId="77777777" w:rsidR="00957D16" w:rsidRDefault="00D2752F" w:rsidP="00957D16">
            <w:pPr>
              <w:spacing w:line="240" w:lineRule="auto"/>
              <w:jc w:val="left"/>
              <w:rPr>
                <w:sz w:val="20"/>
                <w:szCs w:val="20"/>
              </w:rPr>
            </w:pPr>
            <w:r>
              <w:rPr>
                <w:sz w:val="20"/>
                <w:szCs w:val="20"/>
              </w:rPr>
              <w:t>Engenharia dirigida a modelos</w:t>
            </w:r>
          </w:p>
        </w:tc>
        <w:tc>
          <w:tcPr>
            <w:tcW w:w="6268" w:type="dxa"/>
          </w:tcPr>
          <w:p w14:paraId="303DFAA1" w14:textId="77777777" w:rsidR="00957D16" w:rsidRDefault="00D2752F" w:rsidP="00D2752F">
            <w:pPr>
              <w:autoSpaceDE w:val="0"/>
              <w:autoSpaceDN w:val="0"/>
              <w:adjustRightInd w:val="0"/>
              <w:spacing w:line="240" w:lineRule="auto"/>
              <w:jc w:val="left"/>
              <w:rPr>
                <w:sz w:val="20"/>
                <w:szCs w:val="20"/>
              </w:rPr>
            </w:pPr>
            <w:r>
              <w:rPr>
                <w:rFonts w:ascii="MyriadPro-LightSemiCn" w:hAnsi="MyriadPro-LightSemiCn" w:cs="MyriadPro-LightSemiCn"/>
                <w:sz w:val="18"/>
                <w:szCs w:val="18"/>
              </w:rPr>
              <w:t xml:space="preserve">O software é representado como modelos de domínio e modelos de </w:t>
            </w:r>
            <w:proofErr w:type="gramStart"/>
            <w:r>
              <w:rPr>
                <w:rFonts w:ascii="MyriadPro-LightSemiCn" w:hAnsi="MyriadPro-LightSemiCn" w:cs="MyriadPro-LightSemiCn"/>
                <w:sz w:val="18"/>
                <w:szCs w:val="18"/>
              </w:rPr>
              <w:t>implementação</w:t>
            </w:r>
            <w:proofErr w:type="gramEnd"/>
            <w:r>
              <w:rPr>
                <w:rFonts w:ascii="MyriadPro-LightSemiCn" w:hAnsi="MyriadPro-LightSemiCn" w:cs="MyriadPro-LightSemiCn"/>
                <w:sz w:val="18"/>
                <w:szCs w:val="18"/>
              </w:rPr>
              <w:t xml:space="preserve"> independentes. O código é gerado a partir desses modelos.</w:t>
            </w:r>
          </w:p>
        </w:tc>
      </w:tr>
      <w:tr w:rsidR="00D2752F" w14:paraId="3974DC69" w14:textId="77777777" w:rsidTr="00957D16">
        <w:tc>
          <w:tcPr>
            <w:tcW w:w="2943" w:type="dxa"/>
          </w:tcPr>
          <w:p w14:paraId="19812AFD" w14:textId="77777777" w:rsidR="00D2752F" w:rsidRDefault="00D2752F" w:rsidP="00957D16">
            <w:pPr>
              <w:spacing w:line="240" w:lineRule="auto"/>
              <w:jc w:val="left"/>
              <w:rPr>
                <w:sz w:val="20"/>
                <w:szCs w:val="20"/>
              </w:rPr>
            </w:pPr>
            <w:r>
              <w:rPr>
                <w:sz w:val="20"/>
                <w:szCs w:val="20"/>
              </w:rPr>
              <w:t>Geradores de programas</w:t>
            </w:r>
          </w:p>
        </w:tc>
        <w:tc>
          <w:tcPr>
            <w:tcW w:w="6268" w:type="dxa"/>
          </w:tcPr>
          <w:p w14:paraId="0B5AE7A2" w14:textId="77777777" w:rsidR="00D2752F" w:rsidRDefault="00D2752F" w:rsidP="00D2752F">
            <w:pPr>
              <w:spacing w:line="240" w:lineRule="auto"/>
              <w:jc w:val="left"/>
              <w:rPr>
                <w:sz w:val="20"/>
                <w:szCs w:val="20"/>
              </w:rPr>
            </w:pPr>
            <w:r w:rsidRPr="00D2752F">
              <w:rPr>
                <w:sz w:val="20"/>
                <w:szCs w:val="20"/>
              </w:rPr>
              <w:t>Um sistema gerador incorpora o conhecimento de um tipo de aplicação, e é usado para gerar sistemas nesse</w:t>
            </w:r>
            <w:r>
              <w:rPr>
                <w:sz w:val="20"/>
                <w:szCs w:val="20"/>
              </w:rPr>
              <w:t xml:space="preserve"> </w:t>
            </w:r>
            <w:r w:rsidRPr="00D2752F">
              <w:rPr>
                <w:sz w:val="20"/>
                <w:szCs w:val="20"/>
              </w:rPr>
              <w:t>domínio a partir de um modelo de sistema fornecido pelo usuário.</w:t>
            </w:r>
          </w:p>
        </w:tc>
      </w:tr>
      <w:tr w:rsidR="00D2752F" w14:paraId="34620E1D" w14:textId="77777777" w:rsidTr="00957D16">
        <w:tc>
          <w:tcPr>
            <w:tcW w:w="2943" w:type="dxa"/>
          </w:tcPr>
          <w:p w14:paraId="53388894" w14:textId="77777777" w:rsidR="00D2752F" w:rsidRDefault="00D2752F" w:rsidP="00957D16">
            <w:pPr>
              <w:spacing w:line="240" w:lineRule="auto"/>
              <w:jc w:val="left"/>
              <w:rPr>
                <w:sz w:val="20"/>
                <w:szCs w:val="20"/>
              </w:rPr>
            </w:pPr>
            <w:r>
              <w:rPr>
                <w:sz w:val="20"/>
                <w:szCs w:val="20"/>
              </w:rPr>
              <w:t>Desenvolvimento de software orientado a aspectos</w:t>
            </w:r>
          </w:p>
        </w:tc>
        <w:tc>
          <w:tcPr>
            <w:tcW w:w="6268" w:type="dxa"/>
          </w:tcPr>
          <w:p w14:paraId="3ADC66D7" w14:textId="77777777" w:rsidR="00D2752F" w:rsidRDefault="00D2752F" w:rsidP="00957D16">
            <w:pPr>
              <w:spacing w:line="240" w:lineRule="auto"/>
              <w:jc w:val="left"/>
              <w:rPr>
                <w:sz w:val="20"/>
                <w:szCs w:val="20"/>
              </w:rPr>
            </w:pPr>
            <w:r>
              <w:rPr>
                <w:sz w:val="20"/>
                <w:szCs w:val="20"/>
              </w:rPr>
              <w:t>Quando um programa é compilado, os componentes compartilhados são integrados em uma aplicação em diferentes locais.</w:t>
            </w:r>
          </w:p>
        </w:tc>
      </w:tr>
    </w:tbl>
    <w:p w14:paraId="30C4375E" w14:textId="77777777" w:rsidR="00A47608" w:rsidRPr="00A223CC" w:rsidRDefault="00025096" w:rsidP="00A47608">
      <w:pPr>
        <w:jc w:val="center"/>
        <w:rPr>
          <w:sz w:val="20"/>
          <w:szCs w:val="20"/>
        </w:rPr>
      </w:pPr>
      <w:r w:rsidRPr="00A223CC">
        <w:rPr>
          <w:sz w:val="20"/>
          <w:szCs w:val="20"/>
        </w:rPr>
        <w:t xml:space="preserve">Fonte: </w:t>
      </w:r>
      <w:proofErr w:type="spellStart"/>
      <w:r w:rsidRPr="00A223CC">
        <w:rPr>
          <w:sz w:val="20"/>
          <w:szCs w:val="20"/>
        </w:rPr>
        <w:t>Sommerville</w:t>
      </w:r>
      <w:proofErr w:type="spellEnd"/>
      <w:r w:rsidRPr="00A223CC">
        <w:rPr>
          <w:sz w:val="20"/>
          <w:szCs w:val="20"/>
        </w:rPr>
        <w:t xml:space="preserve"> (2013).</w:t>
      </w:r>
    </w:p>
    <w:p w14:paraId="728CD9E7" w14:textId="77777777" w:rsidR="00A47608" w:rsidRPr="00A47608" w:rsidRDefault="00A47608" w:rsidP="00596C30">
      <w:pPr>
        <w:jc w:val="center"/>
        <w:rPr>
          <w:b/>
          <w:sz w:val="20"/>
          <w:szCs w:val="20"/>
        </w:rPr>
      </w:pPr>
    </w:p>
    <w:p w14:paraId="20905B12" w14:textId="77777777" w:rsidR="00025096" w:rsidRDefault="00A47608" w:rsidP="00A47608">
      <w:r>
        <w:tab/>
      </w:r>
      <w:r w:rsidR="00D2752F">
        <w:t>Não faz parte do escopo deste trabalho esgotar o assunto de engenhar</w:t>
      </w:r>
      <w:r w:rsidR="00841888">
        <w:t>ia de software ba</w:t>
      </w:r>
      <w:r w:rsidR="002678B9">
        <w:t xml:space="preserve">seada em reuso, mas será enfatizada a abordagem de </w:t>
      </w:r>
      <w:r w:rsidR="00D2752F">
        <w:t>gera</w:t>
      </w:r>
      <w:r w:rsidR="00D94A1A">
        <w:t>dores</w:t>
      </w:r>
      <w:r w:rsidR="00D2752F">
        <w:t xml:space="preserve"> de programas, </w:t>
      </w:r>
      <w:r w:rsidR="002678B9">
        <w:t>aplicada</w:t>
      </w:r>
      <w:r w:rsidR="00D2752F">
        <w:t xml:space="preserve"> no desenvolvimento do gerador de </w:t>
      </w:r>
      <w:proofErr w:type="spellStart"/>
      <w:r w:rsidR="00F07A8A" w:rsidRPr="00157363">
        <w:rPr>
          <w:i/>
        </w:rPr>
        <w:t>dashboards</w:t>
      </w:r>
      <w:proofErr w:type="spellEnd"/>
      <w:r w:rsidR="00D2752F">
        <w:t>.</w:t>
      </w:r>
    </w:p>
    <w:p w14:paraId="5D028798" w14:textId="77777777" w:rsidR="00D2752F" w:rsidRDefault="00D2752F" w:rsidP="00025096"/>
    <w:p w14:paraId="4518CC0D" w14:textId="77777777" w:rsidR="00D2752F" w:rsidRDefault="00D2752F" w:rsidP="00242CEC">
      <w:pPr>
        <w:pStyle w:val="Ttulo3"/>
      </w:pPr>
      <w:bookmarkStart w:id="14" w:name="_Toc35796560"/>
      <w:r>
        <w:t>2.1.</w:t>
      </w:r>
      <w:r w:rsidR="005D0641">
        <w:t>2</w:t>
      </w:r>
      <w:r>
        <w:t xml:space="preserve"> </w:t>
      </w:r>
      <w:r w:rsidR="00AB7A2D" w:rsidRPr="00A47608">
        <w:t>Gera</w:t>
      </w:r>
      <w:r w:rsidR="00D94A1A" w:rsidRPr="00A47608">
        <w:t>dores</w:t>
      </w:r>
      <w:r w:rsidR="005C5511">
        <w:t xml:space="preserve"> de </w:t>
      </w:r>
      <w:r w:rsidR="00AB7A2D">
        <w:t>programas</w:t>
      </w:r>
      <w:bookmarkEnd w:id="14"/>
    </w:p>
    <w:p w14:paraId="6358F5E6" w14:textId="77777777" w:rsidR="008A6CDB" w:rsidRPr="008A6CDB" w:rsidRDefault="008A6CDB" w:rsidP="008A6CDB"/>
    <w:p w14:paraId="66DE56F6" w14:textId="77777777" w:rsidR="00490E71" w:rsidRDefault="00AB7A2D" w:rsidP="00AB7A2D">
      <w:r>
        <w:tab/>
      </w:r>
      <w:r w:rsidR="00EB780C">
        <w:t>G</w:t>
      </w:r>
      <w:r w:rsidR="00D94A1A">
        <w:t xml:space="preserve">eradores de programas são softwares que geram outros softwares a partir de especificações de alto nível </w:t>
      </w:r>
      <w:r w:rsidR="00F4107C">
        <w:fldChar w:fldCharType="begin" w:fldLock="1"/>
      </w:r>
      <w:r w:rsidR="00594F63">
        <w:instrText>ADDIN CSL_CITATION {"citationItems":[{"id":"ITEM-1","itemData":{"ISBN":"9788579361081","abstract":"Fundamentos de engenharia de software","author":[{"dropping-particle":"","family":"Sommerville","given":"Ian","non-dropping-particle":"","parse-names":false,"suffix":""}],"edition":"3","id":"ITEM-1","issued":{"date-parts":[["2013"]]},"number-of-pages":"544","publisher":"Pearson","publisher-place":"Sao Paulo","title":"Engenharia de Software","type":"book"},"uris":["http://www.mendeley.com/documents/?uuid=abad5933-bb49-4964-8a48-1b3bb0acba6c"]}],"mendeley":{"formattedCitation":"(SOMMERVILLE, 2013)","plainTextFormattedCitation":"(SOMMERVILLE, 2013)","previouslyFormattedCitation":"(SOMMERVILLE, 2013)"},"properties":{"noteIndex":0},"schema":"https://github.com/citation-style-language/schema/raw/master/csl-citation.json"}</w:instrText>
      </w:r>
      <w:r w:rsidR="00F4107C">
        <w:fldChar w:fldCharType="separate"/>
      </w:r>
      <w:r w:rsidR="00594F63" w:rsidRPr="00594F63">
        <w:rPr>
          <w:noProof/>
        </w:rPr>
        <w:t>(SOMMERVILLE, 2013)</w:t>
      </w:r>
      <w:r w:rsidR="00F4107C">
        <w:fldChar w:fldCharType="end"/>
      </w:r>
      <w:r w:rsidR="00D94A1A">
        <w:t xml:space="preserve">. A programação </w:t>
      </w:r>
      <w:r w:rsidR="005F3566">
        <w:t>automática</w:t>
      </w:r>
      <w:r w:rsidR="00EB780C">
        <w:t>,</w:t>
      </w:r>
      <w:r w:rsidR="005F3566">
        <w:t xml:space="preserve"> ou generativa</w:t>
      </w:r>
      <w:r w:rsidR="00EB780C">
        <w:t>,</w:t>
      </w:r>
      <w:r w:rsidR="005F3566">
        <w:t xml:space="preserve"> </w:t>
      </w:r>
      <w:r w:rsidR="00490E71">
        <w:t xml:space="preserve">automatiza a </w:t>
      </w:r>
      <w:r w:rsidR="00CD343E">
        <w:t xml:space="preserve">geração </w:t>
      </w:r>
      <w:r w:rsidR="00490E71">
        <w:t>de produtos intermediários ou finais, facilitando a implementação de processos trabalhosos e repetitivos, trazendo ganho de tempo e reduzindo a possibilidade de er</w:t>
      </w:r>
      <w:r w:rsidR="00854DE2">
        <w:t xml:space="preserve">ro humano nessas </w:t>
      </w:r>
      <w:proofErr w:type="gramStart"/>
      <w:r w:rsidR="00854DE2">
        <w:t>implementações</w:t>
      </w:r>
      <w:proofErr w:type="gramEnd"/>
      <w:r w:rsidR="00854DE2">
        <w:t xml:space="preserve"> </w:t>
      </w:r>
      <w:r w:rsidR="00F4107C">
        <w:fldChar w:fldCharType="begin" w:fldLock="1"/>
      </w:r>
      <w:r w:rsidR="00594F63">
        <w:instrText>ADDIN CSL_CITATION {"citationItems":[{"id":"ITEM-1","itemData":{"abstract":"Software reuse aims at increasing quality and productivity in software development, avoiding effort duplication and reusing all past experiences possible. Although it is a simple idea, it is not easy to put reuse in practice, especially in a systematic and controlled way. Domain engineering and software product lines techniques try to make this task easier, but there are many other factors that difficult the reuse adoption. Among these factors are the problems that are inherent to software development in the way it is conducted today, based on source code. These problems arise from the growing demand for increasingly complex software, negatively affecting the ability to reuse. Model-driven development is an attractive alternative in this scenario, leveraging the importance of models in the software life cycle, incorporating them as part of the final product through modeling and code generation techniques. As a result, part of the software complexity becomes hidden inside the generators, shielding the developers, reducing errors, increasing the productivity, quality, interoperability and maintainability of the produced assets. In this dissertation is presented the thesis that model-driven development can effectively increase and/or improve software reuse, and that to achieve this goal it must be treated in a consistent way inside a domain engineering process. To demonstrate this thesis, a model-driven software reuse approach is presented, with activities that guide the developer during domain analysis, design and implementation. The results of an evaluation involving three empirical studies are also presented. The studies were performed in both academic and industrial environments, and aimed at determining the viability of the approach and the benefits that can be achieved with the combination of model-driven development and software reuse techniques. The results showed that the approach can bring different benefits to software organizations, such as software reuse quantity and quality improvements, and complexity reduction in product development and configuration tasks.","author":[{"dropping-particle":"","family":"Lucrédio","given":"Daniel","non-dropping-particle":"","parse-names":false,"suffix":""}],"id":"ITEM-1","issued":{"date-parts":[["2009"]]},"page":"277","title":"Uma Abordagem Orientada a Modelos para Reutilização de Software","type":"article-journal"},"uris":["http://www.mendeley.com/documents/?uuid=8b0081d8-6351-4527-9a6b-8a66c0bbb2ec"]}],"mendeley":{"formattedCitation":"(LUCRÉDIO, 2009)","plainTextFormattedCitation":"(LUCRÉDIO, 2009)","previouslyFormattedCitation":"(LUCRÉDIO, 2009)"},"properties":{"noteIndex":0},"schema":"https://github.com/citation-style-language/schema/raw/master/csl-citation.json"}</w:instrText>
      </w:r>
      <w:r w:rsidR="00F4107C">
        <w:fldChar w:fldCharType="separate"/>
      </w:r>
      <w:r w:rsidR="00594F63" w:rsidRPr="00594F63">
        <w:rPr>
          <w:noProof/>
        </w:rPr>
        <w:t>(LUCRÉDIO, 2009)</w:t>
      </w:r>
      <w:r w:rsidR="00F4107C">
        <w:fldChar w:fldCharType="end"/>
      </w:r>
      <w:r w:rsidR="00490E71">
        <w:t xml:space="preserve">. </w:t>
      </w:r>
      <w:r w:rsidR="00EB780C">
        <w:t>E</w:t>
      </w:r>
      <w:r w:rsidR="00490E71">
        <w:t xml:space="preserve">m </w:t>
      </w:r>
      <w:r w:rsidR="00EB780C">
        <w:t>ambientes integrado</w:t>
      </w:r>
      <w:r w:rsidR="00942335">
        <w:t>s</w:t>
      </w:r>
      <w:r w:rsidR="00EB780C">
        <w:t xml:space="preserve"> de desenvolvimento (em inglês, </w:t>
      </w:r>
      <w:proofErr w:type="spellStart"/>
      <w:proofErr w:type="gramStart"/>
      <w:r w:rsidR="00490E71">
        <w:t>IDEs</w:t>
      </w:r>
      <w:proofErr w:type="spellEnd"/>
      <w:proofErr w:type="gramEnd"/>
      <w:r w:rsidR="00EB780C">
        <w:t>)</w:t>
      </w:r>
      <w:r w:rsidR="00490E71">
        <w:t xml:space="preserve"> </w:t>
      </w:r>
      <w:r w:rsidR="00CD343E">
        <w:t>é comum encontrar</w:t>
      </w:r>
      <w:r w:rsidR="00EB780C">
        <w:t xml:space="preserve"> entre os seus recursos </w:t>
      </w:r>
      <w:r w:rsidR="00490E71">
        <w:t>geradores de programas que recebem especificações em um nível mais alto de abstração</w:t>
      </w:r>
      <w:r w:rsidR="00EB780C">
        <w:t>,</w:t>
      </w:r>
      <w:r w:rsidR="00490E71">
        <w:t xml:space="preserve"> e como saída geram código fonte ou aplicações de mais baixo nível. </w:t>
      </w:r>
    </w:p>
    <w:p w14:paraId="7ABB1679" w14:textId="77777777" w:rsidR="00854DE2" w:rsidRDefault="00854DE2" w:rsidP="00AB7A2D">
      <w:r>
        <w:tab/>
        <w:t xml:space="preserve">O princípio básico da programação generativa, em resumo, é garantir que o usuário especifique o que espera de um programa e um software gere automaticamente o programa sem nenhuma assistência do </w:t>
      </w:r>
      <w:proofErr w:type="gramStart"/>
      <w:r>
        <w:t>usuário</w:t>
      </w:r>
      <w:proofErr w:type="gramEnd"/>
      <w:r>
        <w:t xml:space="preserve"> </w:t>
      </w:r>
      <w:r w:rsidR="00F4107C">
        <w:fldChar w:fldCharType="begin" w:fldLock="1"/>
      </w:r>
      <w:r w:rsidR="00594F63">
        <w:instrText>ADDIN CSL_CITATION {"citationItems":[{"id":"ITEM-1","itemData":{"DOI":"10.1016/j.cl.2017.11.003","ISSN":"14778424","abstract":"Context: Template-based code generation (TBCG) is a synthesis technique that produces code from high-level specifications, called templates. TBCG is a popular technique in model-driven engineering (MDE) given that they both emphasize abstraction and automation. Given the diversity of tools and approaches, it is necessary to classify existing TBCG techniques to better guide developers in their choices. Objective: The goal of this article is to better understand the characteristics of TBCG techniques and associated tools, identify research trends, and assess the importance of the role of MDE in this code synthesis approach. Method: We survey the literature to paint an interesting picture about the trends and uses of TBCG in research. To this end, we follow a systematic mapping study process. Results: Our study shows, among other observations, that the research community has been diversely using TBCG over the past 16 years. An important observation is that TBCG has greatly benefited from MDE. It has favored a template style that is output-based and high-level modeling languages as input. TBCG is mainly used to generate source code and has been applied to many domains. Conclusion: TBCG is now a mature technique and much research work is still conducted in this area. However, some issues remain to be addressed, such as support for template definition and assessment of the correctness and quality of the generated code.","author":[{"dropping-particle":"","family":"Syriani","given":"Eugene","non-dropping-particle":"","parse-names":false,"suffix":""},{"dropping-particle":"","family":"Luhunu","given":"Lechanceux","non-dropping-particle":"","parse-names":false,"suffix":""},{"dropping-particle":"","family":"Sahraoui","given":"Houari","non-dropping-particle":"","parse-names":false,"suffix":""}],"container-title":"Computer Languages, Systems and Structures","id":"ITEM-1","issued":{"date-parts":[["2018"]]},"page":"43-62","title":"Systematic mapping study of template-based code generation","type":"article-journal","volume":"52"},"uris":["http://www.mendeley.com/documents/?uuid=cff6d688-e0f1-4a0e-b50c-43667a286303"]}],"mendeley":{"formattedCitation":"(SYRIANI; LUHUNU; SAHRAOUI, 2018)","plainTextFormattedCitation":"(SYRIANI; LUHUNU; SAHRAOUI, 2018)","previouslyFormattedCitation":"(SYRIANI; LUHUNU; SAHRAOUI, 2018)"},"properties":{"noteIndex":0},"schema":"https://github.com/citation-style-language/schema/raw/master/csl-citation.json"}</w:instrText>
      </w:r>
      <w:r w:rsidR="00F4107C">
        <w:fldChar w:fldCharType="separate"/>
      </w:r>
      <w:r w:rsidR="00594F63" w:rsidRPr="00594F63">
        <w:rPr>
          <w:noProof/>
        </w:rPr>
        <w:t>(SYRIANI; LUHUNU; SAHRAOUI, 2018)</w:t>
      </w:r>
      <w:r w:rsidR="00F4107C">
        <w:fldChar w:fldCharType="end"/>
      </w:r>
      <w:r>
        <w:t xml:space="preserve">. </w:t>
      </w:r>
    </w:p>
    <w:p w14:paraId="765A0A81" w14:textId="77777777" w:rsidR="00E54112" w:rsidRDefault="00490E71" w:rsidP="00490E71">
      <w:r>
        <w:lastRenderedPageBreak/>
        <w:tab/>
        <w:t xml:space="preserve">A programação generativa pode ser utilizada em diversas fases do ciclo de vida do software. Gerar casos de testes, telas, relatórios ou até aplicações completas estão entre as </w:t>
      </w:r>
      <w:proofErr w:type="gramStart"/>
      <w:r w:rsidR="005F3566">
        <w:t>possibilidades</w:t>
      </w:r>
      <w:proofErr w:type="gramEnd"/>
      <w:r w:rsidR="00D618C3">
        <w:t xml:space="preserve"> </w:t>
      </w:r>
      <w:r w:rsidR="00F4107C">
        <w:fldChar w:fldCharType="begin" w:fldLock="1"/>
      </w:r>
      <w:r w:rsidR="00594F63">
        <w:instrText>ADDIN CSL_CITATION {"citationItems":[{"id":"ITEM-1","itemData":{"abstract":"Software reuse aims at increasing quality and productivity in software development, avoiding effort duplication and reusing all past experiences possible. Although it is a simple idea, it is not easy to put reuse in practice, especially in a systematic and controlled way. Domain engineering and software product lines techniques try to make this task easier, but there are many other factors that difficult the reuse adoption. Among these factors are the problems that are inherent to software development in the way it is conducted today, based on source code. These problems arise from the growing demand for increasingly complex software, negatively affecting the ability to reuse. Model-driven development is an attractive alternative in this scenario, leveraging the importance of models in the software life cycle, incorporating them as part of the final product through modeling and code generation techniques. As a result, part of the software complexity becomes hidden inside the generators, shielding the developers, reducing errors, increasing the productivity, quality, interoperability and maintainability of the produced assets. In this dissertation is presented the thesis that model-driven development can effectively increase and/or improve software reuse, and that to achieve this goal it must be treated in a consistent way inside a domain engineering process. To demonstrate this thesis, a model-driven software reuse approach is presented, with activities that guide the developer during domain analysis, design and implementation. The results of an evaluation involving three empirical studies are also presented. The studies were performed in both academic and industrial environments, and aimed at determining the viability of the approach and the benefits that can be achieved with the combination of model-driven development and software reuse techniques. The results showed that the approach can bring different benefits to software organizations, such as software reuse quantity and quality improvements, and complexity reduction in product development and configuration tasks.","author":[{"dropping-particle":"","family":"Lucrédio","given":"Daniel","non-dropping-particle":"","parse-names":false,"suffix":""}],"id":"ITEM-1","issued":{"date-parts":[["2009"]]},"page":"277","title":"Uma Abordagem Orientada a Modelos para Reutilização de Software","type":"article-journal"},"uris":["http://www.mendeley.com/documents/?uuid=8b0081d8-6351-4527-9a6b-8a66c0bbb2ec"]}],"mendeley":{"formattedCitation":"(LUCRÉDIO, 2009)","plainTextFormattedCitation":"(LUCRÉDIO, 2009)","previouslyFormattedCitation":"(LUCRÉDIO, 2009)"},"properties":{"noteIndex":0},"schema":"https://github.com/citation-style-language/schema/raw/master/csl-citation.json"}</w:instrText>
      </w:r>
      <w:r w:rsidR="00F4107C">
        <w:fldChar w:fldCharType="separate"/>
      </w:r>
      <w:r w:rsidR="00594F63" w:rsidRPr="00594F63">
        <w:rPr>
          <w:noProof/>
        </w:rPr>
        <w:t>(LUCRÉDIO, 2009)</w:t>
      </w:r>
      <w:r w:rsidR="00F4107C">
        <w:fldChar w:fldCharType="end"/>
      </w:r>
      <w:r>
        <w:t>.</w:t>
      </w:r>
    </w:p>
    <w:p w14:paraId="7751DC17" w14:textId="77777777" w:rsidR="005A2118" w:rsidRDefault="005A2118" w:rsidP="00490E71">
      <w:r>
        <w:tab/>
        <w:t xml:space="preserve">Um elemento chave na abordagem generativa é a forma de entrada que será fornecida ao gerador. Geralmente se utiliza uma linguagem específica de domínio, ou DSL. No caso de compiladores, a entrada passa a ser código-fonte em uma linguagem de alto nível, como Java. Algumas ferramentas </w:t>
      </w:r>
      <w:proofErr w:type="gramStart"/>
      <w:r>
        <w:t>CASE</w:t>
      </w:r>
      <w:proofErr w:type="gramEnd"/>
      <w:r w:rsidR="0024250C">
        <w:t xml:space="preserve"> </w:t>
      </w:r>
      <w:r w:rsidR="0024250C" w:rsidRPr="0024250C">
        <w:t xml:space="preserve">(do inglês </w:t>
      </w:r>
      <w:r w:rsidR="0024250C" w:rsidRPr="0024250C">
        <w:rPr>
          <w:i/>
        </w:rPr>
        <w:t>Computer-</w:t>
      </w:r>
      <w:proofErr w:type="spellStart"/>
      <w:r w:rsidR="0024250C" w:rsidRPr="0024250C">
        <w:rPr>
          <w:i/>
        </w:rPr>
        <w:t>Aided</w:t>
      </w:r>
      <w:proofErr w:type="spellEnd"/>
      <w:r w:rsidR="0024250C" w:rsidRPr="0024250C">
        <w:rPr>
          <w:i/>
        </w:rPr>
        <w:t xml:space="preserve"> Software </w:t>
      </w:r>
      <w:proofErr w:type="spellStart"/>
      <w:r w:rsidR="0024250C" w:rsidRPr="0024250C">
        <w:rPr>
          <w:i/>
        </w:rPr>
        <w:t>Engineering</w:t>
      </w:r>
      <w:proofErr w:type="spellEnd"/>
      <w:r w:rsidR="0024250C" w:rsidRPr="0024250C">
        <w:t>)</w:t>
      </w:r>
      <w:r>
        <w:t xml:space="preserve"> recebem especificações ou diagramas como entrada</w:t>
      </w:r>
      <w:r w:rsidR="00BA0AD1">
        <w:t xml:space="preserve"> </w:t>
      </w:r>
      <w:r w:rsidR="00F4107C">
        <w:fldChar w:fldCharType="begin" w:fldLock="1"/>
      </w:r>
      <w:r w:rsidR="007A441E">
        <w:instrText>ADDIN CSL_CITATION {"citationItems":[{"id":"ITEM-1","itemData":{"abstract":"Os geradores de aplicação são ferramentas que recebem uma especificação de software, validam essa especificação e geram artefatos automaticamente. Os geradores de aplicação podem trazer benefícios em termos de produtividade por gerarem automaticamente artefatos de baixo nível com base em especificações de nível mais alto. Um dos problemas dos geradores de aplicação é o seu alto custo de desenvolvimento. Os geradores de aplicação configuráveis são adaptados para fornecer apoio em domínios específicos, ou seja, são considerados meta-geradores utilizados para obter geradores de aplicação específicos. Este trabalho delineia um processo de desenvolvimento com geradores confi- guráveis, define a arquitetura e as características de um gerador configurável e apresenta a ferramenta Captor, que é um gerador de aplicação configurável desenvolvido para facilitar a construção de geradores específicos. Três estudos de caso nos quais a Captor é configurada para domínios de aplicação específi- cos são apresentados: persistência de dados, gestão de recursos de negócios e bóias náuticas","author":[{"dropping-particle":"","family":"Shimabukuro Junior","given":"Edison Kicho","non-dropping-particle":"","parse-names":false,"suffix":""}],"id":"ITEM-1","issued":{"date-parts":[["2006"]]},"publisher":"USP","title":"Um Gerador de aplicações configurável","type":"thesis"},"uris":["http://www.mendeley.com/documents/?uuid=ae8a95ad-e270-469d-8d31-47feacf70d09"]}],"mendeley":{"formattedCitation":"(SHIMABUKURO JUNIOR, 2006)","plainTextFormattedCitation":"(SHIMABUKURO JUNIOR, 2006)","previouslyFormattedCitation":"(SHIMABUKURO JUNIOR, 2006)"},"properties":{"noteIndex":0},"schema":"https://github.com/citation-style-language/schema/raw/master/csl-citation.json"}</w:instrText>
      </w:r>
      <w:r w:rsidR="00F4107C">
        <w:fldChar w:fldCharType="separate"/>
      </w:r>
      <w:r w:rsidR="00594F63" w:rsidRPr="00594F63">
        <w:rPr>
          <w:noProof/>
        </w:rPr>
        <w:t>(SHIMABUKURO JUNIOR, 2006)</w:t>
      </w:r>
      <w:r w:rsidR="00F4107C">
        <w:fldChar w:fldCharType="end"/>
      </w:r>
      <w:r>
        <w:t xml:space="preserve">. Outra possibilidade é o uso de gabaritos ou </w:t>
      </w:r>
      <w:proofErr w:type="spellStart"/>
      <w:r w:rsidRPr="00BA0AD1">
        <w:rPr>
          <w:i/>
        </w:rPr>
        <w:t>templates</w:t>
      </w:r>
      <w:proofErr w:type="spellEnd"/>
      <w:r>
        <w:t xml:space="preserve">. Gabaritos consistem em </w:t>
      </w:r>
      <w:r w:rsidR="00327235">
        <w:t>conteúdos</w:t>
      </w:r>
      <w:r>
        <w:t xml:space="preserve"> parcialmente pront</w:t>
      </w:r>
      <w:r w:rsidR="00327235">
        <w:t>o</w:t>
      </w:r>
      <w:r>
        <w:t>s</w:t>
      </w:r>
      <w:r w:rsidR="00E35D6D" w:rsidRPr="00E35D6D">
        <w:t xml:space="preserve"> </w:t>
      </w:r>
      <w:r w:rsidR="00E35D6D">
        <w:t>do produto</w:t>
      </w:r>
      <w:r>
        <w:t xml:space="preserve">, com marcações que são substituídas por parâmetros fornecidos ao gerador, que faz a composição, gerando o produto final </w:t>
      </w:r>
      <w:proofErr w:type="gramStart"/>
      <w:r>
        <w:t>concluído</w:t>
      </w:r>
      <w:proofErr w:type="gramEnd"/>
      <w:r w:rsidR="00BA0AD1">
        <w:t xml:space="preserve"> </w:t>
      </w:r>
      <w:r w:rsidR="00F4107C">
        <w:fldChar w:fldCharType="begin" w:fldLock="1"/>
      </w:r>
      <w:r w:rsidR="00594F63">
        <w:instrText>ADDIN CSL_CITATION {"citationItems":[{"id":"ITEM-1","itemData":{"abstract":"Software reuse aims at increasing quality and productivity in software development, avoiding effort duplication and reusing all past experiences possible. Although it is a simple idea, it is not easy to put reuse in practice, especially in a systematic and controlled way. Domain engineering and software product lines techniques try to make this task easier, but there are many other factors that difficult the reuse adoption. Among these factors are the problems that are inherent to software development in the way it is conducted today, based on source code. These problems arise from the growing demand for increasingly complex software, negatively affecting the ability to reuse. Model-driven development is an attractive alternative in this scenario, leveraging the importance of models in the software life cycle, incorporating them as part of the final product through modeling and code generation techniques. As a result, part of the software complexity becomes hidden inside the generators, shielding the developers, reducing errors, increasing the productivity, quality, interoperability and maintainability of the produced assets. In this dissertation is presented the thesis that model-driven development can effectively increase and/or improve software reuse, and that to achieve this goal it must be treated in a consistent way inside a domain engineering process. To demonstrate this thesis, a model-driven software reuse approach is presented, with activities that guide the developer during domain analysis, design and implementation. The results of an evaluation involving three empirical studies are also presented. The studies were performed in both academic and industrial environments, and aimed at determining the viability of the approach and the benefits that can be achieved with the combination of model-driven development and software reuse techniques. The results showed that the approach can bring different benefits to software organizations, such as software reuse quantity and quality improvements, and complexity reduction in product development and configuration tasks.","author":[{"dropping-particle":"","family":"Lucrédio","given":"Daniel","non-dropping-particle":"","parse-names":false,"suffix":""}],"id":"ITEM-1","issued":{"date-parts":[["2009"]]},"page":"277","title":"Uma Abordagem Orientada a Modelos para Reutilização de Software","type":"article-journal"},"uris":["http://www.mendeley.com/documents/?uuid=8b0081d8-6351-4527-9a6b-8a66c0bbb2ec"]}],"mendeley":{"formattedCitation":"(LUCRÉDIO, 2009)","plainTextFormattedCitation":"(LUCRÉDIO, 2009)","previouslyFormattedCitation":"(LUCRÉDIO, 2009)"},"properties":{"noteIndex":0},"schema":"https://github.com/citation-style-language/schema/raw/master/csl-citation.json"}</w:instrText>
      </w:r>
      <w:r w:rsidR="00F4107C">
        <w:fldChar w:fldCharType="separate"/>
      </w:r>
      <w:r w:rsidR="00594F63" w:rsidRPr="00594F63">
        <w:rPr>
          <w:noProof/>
        </w:rPr>
        <w:t>(LUCRÉDIO, 2009)</w:t>
      </w:r>
      <w:r w:rsidR="00F4107C">
        <w:fldChar w:fldCharType="end"/>
      </w:r>
      <w:r>
        <w:t>.</w:t>
      </w:r>
    </w:p>
    <w:p w14:paraId="1A75477C" w14:textId="77777777" w:rsidR="00BA0AD1" w:rsidRDefault="00BA0AD1" w:rsidP="00490E71">
      <w:r>
        <w:tab/>
      </w:r>
      <w:r w:rsidR="008E5F31">
        <w:t>Um problema a ser considerado na geração de programas é quando se faz necessário alterar o produto gerado. Por mais direcionado ao domínio de aplicação e abstrato que o gerador possa ser, é bem possível que sejam necessár</w:t>
      </w:r>
      <w:r w:rsidR="00616E7B">
        <w:t>ias algumas personalizações nos</w:t>
      </w:r>
      <w:r w:rsidR="008E5F31">
        <w:t xml:space="preserve"> produtos gerados. </w:t>
      </w:r>
      <w:r w:rsidR="00616E7B">
        <w:t xml:space="preserve">Se a saída do gerador for código fonte aberto, é muito menos trabalhoso fazer as alterações diretas no código gerado. Alterações no gerador, por sua tendência a ser </w:t>
      </w:r>
      <w:r w:rsidR="00F239FF">
        <w:t>dedicado a</w:t>
      </w:r>
      <w:r w:rsidR="00616E7B">
        <w:t xml:space="preserve"> um domínio de aplicação específico, podem requerer uma análise cuidadosa, pois há risco de que as novas versões de produtos gerados sejam incompatíveis com esse </w:t>
      </w:r>
      <w:proofErr w:type="gramStart"/>
      <w:r w:rsidR="00616E7B">
        <w:t>domínio</w:t>
      </w:r>
      <w:proofErr w:type="gramEnd"/>
      <w:r w:rsidR="00616E7B">
        <w:t xml:space="preserve"> </w:t>
      </w:r>
      <w:r w:rsidR="00F4107C">
        <w:fldChar w:fldCharType="begin" w:fldLock="1"/>
      </w:r>
      <w:r w:rsidR="00594F63">
        <w:instrText>ADDIN CSL_CITATION {"citationItems":[{"id":"ITEM-1","itemData":{"abstract":"Software reuse aims at increasing quality and productivity in software development, avoiding effort duplication and reusing all past experiences possible. Although it is a simple idea, it is not easy to put reuse in practice, especially in a systematic and controlled way. Domain engineering and software product lines techniques try to make this task easier, but there are many other factors that difficult the reuse adoption. Among these factors are the problems that are inherent to software development in the way it is conducted today, based on source code. These problems arise from the growing demand for increasingly complex software, negatively affecting the ability to reuse. Model-driven development is an attractive alternative in this scenario, leveraging the importance of models in the software life cycle, incorporating them as part of the final product through modeling and code generation techniques. As a result, part of the software complexity becomes hidden inside the generators, shielding the developers, reducing errors, increasing the productivity, quality, interoperability and maintainability of the produced assets. In this dissertation is presented the thesis that model-driven development can effectively increase and/or improve software reuse, and that to achieve this goal it must be treated in a consistent way inside a domain engineering process. To demonstrate this thesis, a model-driven software reuse approach is presented, with activities that guide the developer during domain analysis, design and implementation. The results of an evaluation involving three empirical studies are also presented. The studies were performed in both academic and industrial environments, and aimed at determining the viability of the approach and the benefits that can be achieved with the combination of model-driven development and software reuse techniques. The results showed that the approach can bring different benefits to software organizations, such as software reuse quantity and quality improvements, and complexity reduction in product development and configuration tasks.","author":[{"dropping-particle":"","family":"Lucrédio","given":"Daniel","non-dropping-particle":"","parse-names":false,"suffix":""}],"id":"ITEM-1","issued":{"date-parts":[["2009"]]},"page":"277","title":"Uma Abordagem Orientada a Modelos para Reutilização de Software","type":"article-journal"},"uris":["http://www.mendeley.com/documents/?uuid=8b0081d8-6351-4527-9a6b-8a66c0bbb2ec"]}],"mendeley":{"formattedCitation":"(LUCRÉDIO, 2009)","plainTextFormattedCitation":"(LUCRÉDIO, 2009)","previouslyFormattedCitation":"(LUCRÉDIO, 2009)"},"properties":{"noteIndex":0},"schema":"https://github.com/citation-style-language/schema/raw/master/csl-citation.json"}</w:instrText>
      </w:r>
      <w:r w:rsidR="00F4107C">
        <w:fldChar w:fldCharType="separate"/>
      </w:r>
      <w:r w:rsidR="00594F63" w:rsidRPr="00594F63">
        <w:rPr>
          <w:noProof/>
        </w:rPr>
        <w:t>(LUCRÉDIO, 2009)</w:t>
      </w:r>
      <w:r w:rsidR="00F4107C">
        <w:fldChar w:fldCharType="end"/>
      </w:r>
      <w:r w:rsidR="00616E7B">
        <w:t xml:space="preserve">. Já modificações feitas diretamente no código gerado podem ser perdidas se executarmos novamente o gerador, mesmo que usemos as mesmas especificações de entrada. Para evitar a perda de informações modificadas manualmente nos produtos de saída, o desenvolvedor do software deve fazer um controle adequado de versões do código </w:t>
      </w:r>
      <w:proofErr w:type="gramStart"/>
      <w:r w:rsidR="00616E7B">
        <w:t>gerado</w:t>
      </w:r>
      <w:proofErr w:type="gramEnd"/>
      <w:r w:rsidR="00616E7B">
        <w:t xml:space="preserve"> </w:t>
      </w:r>
      <w:r w:rsidR="00F4107C">
        <w:fldChar w:fldCharType="begin" w:fldLock="1"/>
      </w:r>
      <w:r w:rsidR="007A441E">
        <w:instrText>ADDIN CSL_CITATION {"citationItems":[{"id":"ITEM-1","itemData":{"abstract":"Os geradores de aplicação são ferramentas que recebem uma especificação de software, validam essa especificação e geram artefatos automaticamente. Os geradores de aplicação podem trazer benefícios em termos de produtividade por gerarem automaticamente artefatos de baixo nível com base em especificações de nível mais alto. Um dos problemas dos geradores de aplicação é o seu alto custo de desenvolvimento. Os geradores de aplicação configuráveis são adaptados para fornecer apoio em domínios específicos, ou seja, são considerados meta-geradores utilizados para obter geradores de aplicação específicos. Este trabalho delineia um processo de desenvolvimento com geradores confi- guráveis, define a arquitetura e as características de um gerador configurável e apresenta a ferramenta Captor, que é um gerador de aplicação configurável desenvolvido para facilitar a construção de geradores específicos. Três estudos de caso nos quais a Captor é configurada para domínios de aplicação específi- cos são apresentados: persistência de dados, gestão de recursos de negócios e bóias náuticas","author":[{"dropping-particle":"","family":"Shimabukuro Junior","given":"Edison Kicho","non-dropping-particle":"","parse-names":false,"suffix":""}],"id":"ITEM-1","issued":{"date-parts":[["2006"]]},"publisher":"USP","title":"Um Gerador de aplicações configurável","type":"thesis"},"uris":["http://www.mendeley.com/documents/?uuid=ae8a95ad-e270-469d-8d31-47feacf70d09"]}],"mendeley":{"formattedCitation":"(SHIMABUKURO JUNIOR, 2006)","plainTextFormattedCitation":"(SHIMABUKURO JUNIOR, 2006)","previouslyFormattedCitation":"(SHIMABUKURO JUNIOR, 2006)"},"properties":{"noteIndex":0},"schema":"https://github.com/citation-style-language/schema/raw/master/csl-citation.json"}</w:instrText>
      </w:r>
      <w:r w:rsidR="00F4107C">
        <w:fldChar w:fldCharType="separate"/>
      </w:r>
      <w:r w:rsidR="00594F63" w:rsidRPr="00594F63">
        <w:rPr>
          <w:noProof/>
        </w:rPr>
        <w:t>(SHIMABUKURO JUNIOR, 2006)</w:t>
      </w:r>
      <w:r w:rsidR="00F4107C">
        <w:fldChar w:fldCharType="end"/>
      </w:r>
      <w:r w:rsidR="00616E7B">
        <w:t>.</w:t>
      </w:r>
    </w:p>
    <w:p w14:paraId="20440D88" w14:textId="77777777" w:rsidR="002678B9" w:rsidRDefault="002678B9">
      <w:r>
        <w:tab/>
      </w:r>
    </w:p>
    <w:p w14:paraId="6DC7D7B2" w14:textId="77777777" w:rsidR="00E54112" w:rsidRDefault="00E54112" w:rsidP="00A47608">
      <w:pPr>
        <w:pStyle w:val="Ttulo2"/>
      </w:pPr>
      <w:bookmarkStart w:id="15" w:name="_Toc35796561"/>
      <w:r w:rsidRPr="005D0641">
        <w:t>2.</w:t>
      </w:r>
      <w:r w:rsidR="000B2D2E" w:rsidRPr="005D0641">
        <w:t>2</w:t>
      </w:r>
      <w:r w:rsidRPr="005D0641">
        <w:t xml:space="preserve"> Motores de </w:t>
      </w:r>
      <w:r w:rsidR="000C1CE4" w:rsidRPr="00A47608">
        <w:t>gabarito</w:t>
      </w:r>
      <w:r w:rsidR="000C1CE4" w:rsidRPr="005D0641">
        <w:t xml:space="preserve"> </w:t>
      </w:r>
      <w:r w:rsidR="00F400CB" w:rsidRPr="005D0641">
        <w:t>(</w:t>
      </w:r>
      <w:proofErr w:type="spellStart"/>
      <w:r w:rsidR="00F400CB" w:rsidRPr="00594A58">
        <w:rPr>
          <w:i/>
        </w:rPr>
        <w:t>Template</w:t>
      </w:r>
      <w:proofErr w:type="spellEnd"/>
      <w:r w:rsidR="00F400CB" w:rsidRPr="00594A58">
        <w:rPr>
          <w:i/>
        </w:rPr>
        <w:t xml:space="preserve"> </w:t>
      </w:r>
      <w:proofErr w:type="spellStart"/>
      <w:r w:rsidR="00F400CB" w:rsidRPr="00594A58">
        <w:rPr>
          <w:i/>
        </w:rPr>
        <w:t>Engines</w:t>
      </w:r>
      <w:proofErr w:type="spellEnd"/>
      <w:r w:rsidR="00F400CB" w:rsidRPr="005D0641">
        <w:t>)</w:t>
      </w:r>
      <w:bookmarkEnd w:id="15"/>
    </w:p>
    <w:p w14:paraId="26AAB7D5" w14:textId="77777777" w:rsidR="0040008C" w:rsidRPr="0040008C" w:rsidRDefault="0040008C" w:rsidP="0040008C"/>
    <w:p w14:paraId="7E5B3D11" w14:textId="77777777" w:rsidR="00FD12AD" w:rsidRDefault="00FD12AD" w:rsidP="00FD12AD">
      <w:r>
        <w:tab/>
        <w:t>Motores de gabarito,</w:t>
      </w:r>
      <w:r w:rsidR="00255BEF">
        <w:t xml:space="preserve"> </w:t>
      </w:r>
      <w:r>
        <w:t>também conhecidos como processador</w:t>
      </w:r>
      <w:r w:rsidR="00FC378A">
        <w:t>es</w:t>
      </w:r>
      <w:r>
        <w:t xml:space="preserve"> de gabaritos ou analisador</w:t>
      </w:r>
      <w:r w:rsidR="00FC378A">
        <w:t>es</w:t>
      </w:r>
      <w:r>
        <w:t xml:space="preserve"> de gabaritos, </w:t>
      </w:r>
      <w:r w:rsidR="00255BEF">
        <w:t xml:space="preserve">consistem em </w:t>
      </w:r>
      <w:r w:rsidR="00FC378A">
        <w:t xml:space="preserve">partes ou </w:t>
      </w:r>
      <w:r>
        <w:t>componentes de software que t</w:t>
      </w:r>
      <w:r w:rsidR="00255BEF">
        <w:t>ê</w:t>
      </w:r>
      <w:r>
        <w:t>m a função de combinar um ou mais gabaritos com um dado modelo de dados, gerando um ou mais artefatos de saída como resultado de seu processamento</w:t>
      </w:r>
      <w:r w:rsidR="00594A58">
        <w:t xml:space="preserve"> </w:t>
      </w:r>
      <w:r w:rsidR="00F4107C">
        <w:fldChar w:fldCharType="begin" w:fldLock="1"/>
      </w:r>
      <w:r w:rsidR="00594F63">
        <w:instrText>ADDIN CSL_CITATION {"citationItems":[{"id":"ITEM-1","itemData":{"URL":"https://en.wikipedia.org/wiki/Template_processor","abstract":"Artigo resume o que são processadores de gabaritos","accessed":{"date-parts":[["2020","2","6"]]},"author":[{"dropping-particle":"","family":"Wikipedia.org","given":"","non-dropping-particle":"","parse-names":false,"suffix":""}],"id":"ITEM-1","issued":{"date-parts":[["2020"]]},"title":"Template Processor","type":"webpage"},"uris":["http://www.mendeley.com/documents/?uuid=7432dc4f-0624-4163-a279-58f97c053083"]}],"mendeley":{"formattedCitation":"(WIKIPEDIA.ORG, 2020)","plainTextFormattedCitation":"(WIKIPEDIA.ORG, 2020)","previouslyFormattedCitation":"(WIKIPEDIA.ORG, 2020)"},"properties":{"noteIndex":0},"schema":"https://github.com/citation-style-language/schema/raw/master/csl-citation.json"}</w:instrText>
      </w:r>
      <w:r w:rsidR="00F4107C">
        <w:fldChar w:fldCharType="separate"/>
      </w:r>
      <w:r w:rsidR="00594F63" w:rsidRPr="00594F63">
        <w:rPr>
          <w:noProof/>
        </w:rPr>
        <w:t>(WIKIPEDIA.ORG, 2020)</w:t>
      </w:r>
      <w:r w:rsidR="00F4107C">
        <w:fldChar w:fldCharType="end"/>
      </w:r>
      <w:r w:rsidR="004112AD">
        <w:t xml:space="preserve">. </w:t>
      </w:r>
      <w:r>
        <w:t xml:space="preserve">Estes artefatos de saída podem ser desde um texto </w:t>
      </w:r>
      <w:r w:rsidR="00F239FF">
        <w:t xml:space="preserve">formatado </w:t>
      </w:r>
      <w:r>
        <w:t>simples</w:t>
      </w:r>
      <w:r w:rsidR="00255BEF">
        <w:t>, até um código fonte complexo.</w:t>
      </w:r>
    </w:p>
    <w:p w14:paraId="0D42BB73" w14:textId="77777777" w:rsidR="00EA78D8" w:rsidRDefault="00FC378A" w:rsidP="00FD12AD">
      <w:r>
        <w:lastRenderedPageBreak/>
        <w:tab/>
      </w:r>
      <w:r w:rsidR="00B20D9D">
        <w:t>Os gabaritos desenvolvidos para processamento</w:t>
      </w:r>
      <w:r w:rsidR="00FD16A7">
        <w:t xml:space="preserve"> são arquivos com</w:t>
      </w:r>
      <w:r>
        <w:t xml:space="preserve"> conteúdo estático </w:t>
      </w:r>
      <w:r w:rsidR="00FD16A7">
        <w:t xml:space="preserve">entremeado com marcações </w:t>
      </w:r>
      <w:r w:rsidR="00B20D9D">
        <w:t>da</w:t>
      </w:r>
      <w:r w:rsidR="00FD16A7">
        <w:t xml:space="preserve"> linguagem </w:t>
      </w:r>
      <w:r w:rsidR="00B20D9D">
        <w:t xml:space="preserve">específica </w:t>
      </w:r>
      <w:r w:rsidR="00FD16A7">
        <w:t xml:space="preserve">de gabarito do processador em uso. </w:t>
      </w:r>
      <w:r w:rsidR="00854DE2">
        <w:t xml:space="preserve">São representações abstratas e generalizadas </w:t>
      </w:r>
      <w:r w:rsidR="0037182B">
        <w:t xml:space="preserve">da saída textual que representam </w:t>
      </w:r>
      <w:r w:rsidR="00F4107C">
        <w:fldChar w:fldCharType="begin" w:fldLock="1"/>
      </w:r>
      <w:r w:rsidR="00594F63">
        <w:instrText>ADDIN CSL_CITATION {"citationItems":[{"id":"ITEM-1","itemData":{"DOI":"10.1016/j.cl.2017.11.003","ISSN":"14778424","abstract":"Context: Template-based code generation (TBCG) is a synthesis technique that produces code from high-level specifications, called templates. TBCG is a popular technique in model-driven engineering (MDE) given that they both emphasize abstraction and automation. Given the diversity of tools and approaches, it is necessary to classify existing TBCG techniques to better guide developers in their choices. Objective: The goal of this article is to better understand the characteristics of TBCG techniques and associated tools, identify research trends, and assess the importance of the role of MDE in this code synthesis approach. Method: We survey the literature to paint an interesting picture about the trends and uses of TBCG in research. To this end, we follow a systematic mapping study process. Results: Our study shows, among other observations, that the research community has been diversely using TBCG over the past 16 years. An important observation is that TBCG has greatly benefited from MDE. It has favored a template style that is output-based and high-level modeling languages as input. TBCG is mainly used to generate source code and has been applied to many domains. Conclusion: TBCG is now a mature technique and much research work is still conducted in this area. However, some issues remain to be addressed, such as support for template definition and assessment of the correctness and quality of the generated code.","author":[{"dropping-particle":"","family":"Syriani","given":"Eugene","non-dropping-particle":"","parse-names":false,"suffix":""},{"dropping-particle":"","family":"Luhunu","given":"Lechanceux","non-dropping-particle":"","parse-names":false,"suffix":""},{"dropping-particle":"","family":"Sahraoui","given":"Houari","non-dropping-particle":"","parse-names":false,"suffix":""}],"container-title":"Computer Languages, Systems and Structures","id":"ITEM-1","issued":{"date-parts":[["2018"]]},"page":"43-62","title":"Systematic mapping study of template-based code generation","type":"article-journal","volume":"52"},"uris":["http://www.mendeley.com/documents/?uuid=cff6d688-e0f1-4a0e-b50c-43667a286303"]}],"mendeley":{"formattedCitation":"(SYRIANI; LUHUNU; SAHRAOUI, 2018)","plainTextFormattedCitation":"(SYRIANI; LUHUNU; SAHRAOUI, 2018)","previouslyFormattedCitation":"(SYRIANI; LUHUNU; SAHRAOUI, 2018)"},"properties":{"noteIndex":0},"schema":"https://github.com/citation-style-language/schema/raw/master/csl-citation.json"}</w:instrText>
      </w:r>
      <w:r w:rsidR="00F4107C">
        <w:fldChar w:fldCharType="separate"/>
      </w:r>
      <w:r w:rsidR="00594F63" w:rsidRPr="00594F63">
        <w:rPr>
          <w:noProof/>
        </w:rPr>
        <w:t>(SYRIANI; LUHUNU; SAHRAOUI, 2018)</w:t>
      </w:r>
      <w:r w:rsidR="00F4107C">
        <w:fldChar w:fldCharType="end"/>
      </w:r>
      <w:r w:rsidR="0037182B">
        <w:t xml:space="preserve">. </w:t>
      </w:r>
      <w:proofErr w:type="gramStart"/>
      <w:r w:rsidR="00FD16A7">
        <w:t>É</w:t>
      </w:r>
      <w:proofErr w:type="gramEnd"/>
      <w:r w:rsidR="00FD16A7">
        <w:t xml:space="preserve"> comum os processadores de gabarito atuais contarem com recursos parecidos com os constantes em linguagens de alto nível, além de marcações de formatação. Variáveis, funções, inclusões de arquivos, </w:t>
      </w:r>
      <w:r w:rsidR="00797707">
        <w:t xml:space="preserve">estruturas </w:t>
      </w:r>
      <w:r w:rsidR="00FD16A7">
        <w:t xml:space="preserve">de decisão e laços fazem parte das ferramentas </w:t>
      </w:r>
      <w:r w:rsidR="00EA78D8">
        <w:t xml:space="preserve">disponíveis </w:t>
      </w:r>
      <w:r w:rsidR="00F4107C">
        <w:fldChar w:fldCharType="begin" w:fldLock="1"/>
      </w:r>
      <w:r w:rsidR="00594F63">
        <w:instrText>ADDIN CSL_CITATION {"citationItems":[{"id":"ITEM-1","itemData":{"URL":"https://en.wikipedia.org/wiki/Template_processor","abstract":"Artigo resume o que são processadores de gabaritos","accessed":{"date-parts":[["2020","2","6"]]},"author":[{"dropping-particle":"","family":"Wikipedia.org","given":"","non-dropping-particle":"","parse-names":false,"suffix":""}],"id":"ITEM-1","issued":{"date-parts":[["2020"]]},"title":"Template Processor","type":"webpage"},"uris":["http://www.mendeley.com/documents/?uuid=7432dc4f-0624-4163-a279-58f97c053083"]}],"mendeley":{"formattedCitation":"(WIKIPEDIA.ORG, 2020)","plainTextFormattedCitation":"(WIKIPEDIA.ORG, 2020)","previouslyFormattedCitation":"(WIKIPEDIA.ORG, 2020)"},"properties":{"noteIndex":0},"schema":"https://github.com/citation-style-language/schema/raw/master/csl-citation.json"}</w:instrText>
      </w:r>
      <w:r w:rsidR="00F4107C">
        <w:fldChar w:fldCharType="separate"/>
      </w:r>
      <w:r w:rsidR="00594F63" w:rsidRPr="00594F63">
        <w:rPr>
          <w:noProof/>
        </w:rPr>
        <w:t>(WIKIPEDIA.ORG, 2020)</w:t>
      </w:r>
      <w:r w:rsidR="00F4107C">
        <w:fldChar w:fldCharType="end"/>
      </w:r>
      <w:r w:rsidR="00B20D9D">
        <w:t>.</w:t>
      </w:r>
    </w:p>
    <w:p w14:paraId="541DF16F" w14:textId="77777777" w:rsidR="0040008C" w:rsidRDefault="0040008C" w:rsidP="008A6CDB">
      <w:pPr>
        <w:spacing w:line="240" w:lineRule="auto"/>
      </w:pPr>
    </w:p>
    <w:p w14:paraId="1BC4142E" w14:textId="77777777" w:rsidR="00EA78D8" w:rsidRDefault="00EA78D8" w:rsidP="00242CEC">
      <w:pPr>
        <w:pStyle w:val="Ttulo3"/>
      </w:pPr>
      <w:bookmarkStart w:id="16" w:name="_Toc35796562"/>
      <w:r w:rsidRPr="00EA78D8">
        <w:t>2.2.1 Elementos básicos de motores de gabarito</w:t>
      </w:r>
      <w:bookmarkEnd w:id="16"/>
    </w:p>
    <w:p w14:paraId="4C46EEEB" w14:textId="77777777" w:rsidR="0040008C" w:rsidRPr="0040008C" w:rsidRDefault="0040008C" w:rsidP="0040008C"/>
    <w:p w14:paraId="58488EC7" w14:textId="77777777" w:rsidR="00EA78D8" w:rsidRDefault="00EA78D8" w:rsidP="00EA78D8">
      <w:r>
        <w:tab/>
        <w:t xml:space="preserve">Todos os </w:t>
      </w:r>
      <w:r w:rsidR="00FF48A6">
        <w:t>processadores de gabarito são compostos</w:t>
      </w:r>
      <w:r>
        <w:t xml:space="preserve"> ao menos de um modelo de dados associado, um ou vários gabaritos fonte, </w:t>
      </w:r>
      <w:r w:rsidR="00FF48A6">
        <w:t>o motor de composição e, por fim, documentos de saída processados</w:t>
      </w:r>
      <w:r w:rsidR="00F760A8">
        <w:t xml:space="preserve"> </w:t>
      </w:r>
      <w:r w:rsidR="00F4107C">
        <w:fldChar w:fldCharType="begin" w:fldLock="1"/>
      </w:r>
      <w:r w:rsidR="00594F63">
        <w:instrText>ADDIN CSL_CITATION {"citationItems":[{"id":"ITEM-1","itemData":{"URL":"https://en.wikipedia.org/wiki/Template_processor","abstract":"Artigo resume o que são processadores de gabaritos","accessed":{"date-parts":[["2020","2","6"]]},"author":[{"dropping-particle":"","family":"Wikipedia.org","given":"","non-dropping-particle":"","parse-names":false,"suffix":""}],"id":"ITEM-1","issued":{"date-parts":[["2020"]]},"title":"Template Processor","type":"webpage"},"uris":["http://www.mendeley.com/documents/?uuid=7432dc4f-0624-4163-a279-58f97c053083"]}],"mendeley":{"formattedCitation":"(WIKIPEDIA.ORG, 2020)","plainTextFormattedCitation":"(WIKIPEDIA.ORG, 2020)","previouslyFormattedCitation":"(WIKIPEDIA.ORG, 2020)"},"properties":{"noteIndex":0},"schema":"https://github.com/citation-style-language/schema/raw/master/csl-citation.json"}</w:instrText>
      </w:r>
      <w:r w:rsidR="00F4107C">
        <w:fldChar w:fldCharType="separate"/>
      </w:r>
      <w:r w:rsidR="00594F63" w:rsidRPr="00594F63">
        <w:rPr>
          <w:noProof/>
        </w:rPr>
        <w:t>(WIKIPEDIA.ORG, 2020)</w:t>
      </w:r>
      <w:r w:rsidR="00F4107C">
        <w:fldChar w:fldCharType="end"/>
      </w:r>
      <w:r w:rsidR="00FF48A6">
        <w:t>.</w:t>
      </w:r>
    </w:p>
    <w:p w14:paraId="729A4739" w14:textId="77777777" w:rsidR="00FF48A6" w:rsidRDefault="00FF48A6" w:rsidP="00EA78D8">
      <w:r>
        <w:tab/>
        <w:t xml:space="preserve">O modelo de dados pode ser </w:t>
      </w:r>
      <w:r w:rsidR="00F760A8">
        <w:t xml:space="preserve">um banco de dados relacional, um arquivo XML, uma planilha ou qualquer fonte de dados pré-formatados. Alguns processadores têm restrições quanto aos tipos de dados que podem ser utilizados, </w:t>
      </w:r>
      <w:r w:rsidR="00F70B13">
        <w:t xml:space="preserve">embora </w:t>
      </w:r>
      <w:r w:rsidR="00F760A8">
        <w:t xml:space="preserve">os mais utilizados </w:t>
      </w:r>
      <w:r w:rsidR="00F70B13">
        <w:t xml:space="preserve">sejam </w:t>
      </w:r>
      <w:proofErr w:type="gramStart"/>
      <w:r w:rsidR="00F70B13">
        <w:t>implementados</w:t>
      </w:r>
      <w:proofErr w:type="gramEnd"/>
      <w:r w:rsidR="00F70B13">
        <w:t xml:space="preserve"> pelas ferramentas </w:t>
      </w:r>
      <w:r w:rsidR="00F760A8">
        <w:t>para permitir uma maior flexibilidade.</w:t>
      </w:r>
      <w:r w:rsidR="00EC1BEF">
        <w:t xml:space="preserve"> É possível que o processador requeira do usuário algumas especificações além do modelo de dados, que definem alguma diferenciação na saída processada. Ambos podem </w:t>
      </w:r>
      <w:proofErr w:type="gramStart"/>
      <w:r w:rsidR="00EC1BEF">
        <w:t>ser</w:t>
      </w:r>
      <w:proofErr w:type="gramEnd"/>
      <w:r w:rsidR="00EC1BEF">
        <w:t xml:space="preserve"> chamados de entradas em tempo-de-execução (</w:t>
      </w:r>
      <w:proofErr w:type="spellStart"/>
      <w:r w:rsidR="00F70B13" w:rsidRPr="00F70B13">
        <w:rPr>
          <w:i/>
        </w:rPr>
        <w:t>runtime</w:t>
      </w:r>
      <w:proofErr w:type="spellEnd"/>
      <w:r w:rsidR="00F70B13" w:rsidRPr="00F70B13">
        <w:rPr>
          <w:i/>
        </w:rPr>
        <w:t xml:space="preserve"> </w:t>
      </w:r>
      <w:r w:rsidR="00EC1BEF" w:rsidRPr="00F70B13">
        <w:rPr>
          <w:i/>
        </w:rPr>
        <w:t>inputs</w:t>
      </w:r>
      <w:r w:rsidR="00EC1BEF">
        <w:t xml:space="preserve">) </w:t>
      </w:r>
      <w:r w:rsidR="00F4107C">
        <w:fldChar w:fldCharType="begin" w:fldLock="1"/>
      </w:r>
      <w:r w:rsidR="00594F63">
        <w:instrText>ADDIN CSL_CITATION {"citationItems":[{"id":"ITEM-1","itemData":{"DOI":"10.1016/j.cl.2017.11.003","ISSN":"14778424","abstract":"Context: Template-based code generation (TBCG) is a synthesis technique that produces code from high-level specifications, called templates. TBCG is a popular technique in model-driven engineering (MDE) given that they both emphasize abstraction and automation. Given the diversity of tools and approaches, it is necessary to classify existing TBCG techniques to better guide developers in their choices. Objective: The goal of this article is to better understand the characteristics of TBCG techniques and associated tools, identify research trends, and assess the importance of the role of MDE in this code synthesis approach. Method: We survey the literature to paint an interesting picture about the trends and uses of TBCG in research. To this end, we follow a systematic mapping study process. Results: Our study shows, among other observations, that the research community has been diversely using TBCG over the past 16 years. An important observation is that TBCG has greatly benefited from MDE. It has favored a template style that is output-based and high-level modeling languages as input. TBCG is mainly used to generate source code and has been applied to many domains. Conclusion: TBCG is now a mature technique and much research work is still conducted in this area. However, some issues remain to be addressed, such as support for template definition and assessment of the correctness and quality of the generated code.","author":[{"dropping-particle":"","family":"Syriani","given":"Eugene","non-dropping-particle":"","parse-names":false,"suffix":""},{"dropping-particle":"","family":"Luhunu","given":"Lechanceux","non-dropping-particle":"","parse-names":false,"suffix":""},{"dropping-particle":"","family":"Sahraoui","given":"Houari","non-dropping-particle":"","parse-names":false,"suffix":""}],"container-title":"Computer Languages, Systems and Structures","id":"ITEM-1","issued":{"date-parts":[["2018"]]},"page":"43-62","title":"Systematic mapping study of template-based code generation","type":"article-journal","volume":"52"},"uris":["http://www.mendeley.com/documents/?uuid=cff6d688-e0f1-4a0e-b50c-43667a286303"]}],"mendeley":{"formattedCitation":"(SYRIANI; LUHUNU; SAHRAOUI, 2018)","plainTextFormattedCitation":"(SYRIANI; LUHUNU; SAHRAOUI, 2018)","previouslyFormattedCitation":"(SYRIANI; LUHUNU; SAHRAOUI, 2018)"},"properties":{"noteIndex":0},"schema":"https://github.com/citation-style-language/schema/raw/master/csl-citation.json"}</w:instrText>
      </w:r>
      <w:r w:rsidR="00F4107C">
        <w:fldChar w:fldCharType="separate"/>
      </w:r>
      <w:r w:rsidR="00594F63" w:rsidRPr="00594F63">
        <w:rPr>
          <w:noProof/>
        </w:rPr>
        <w:t>(SYRIANI; LUHUNU; SAHRAOUI, 2018)</w:t>
      </w:r>
      <w:r w:rsidR="00F4107C">
        <w:fldChar w:fldCharType="end"/>
      </w:r>
      <w:r w:rsidR="00EC1BEF">
        <w:t>.</w:t>
      </w:r>
    </w:p>
    <w:p w14:paraId="23AB5B3B" w14:textId="77777777" w:rsidR="00A57B86" w:rsidRDefault="00A57B86" w:rsidP="00EA78D8">
      <w:r>
        <w:tab/>
        <w:t xml:space="preserve">Gabaritos fonte </w:t>
      </w:r>
      <w:r w:rsidR="00F70B13">
        <w:t>(</w:t>
      </w:r>
      <w:r>
        <w:t>ou de origem</w:t>
      </w:r>
      <w:r w:rsidR="00F70B13">
        <w:t>)</w:t>
      </w:r>
      <w:r>
        <w:t xml:space="preserve"> consistem normalmente em texto com marcações em uma linguagem de gabaritos especialmente definida</w:t>
      </w:r>
      <w:r w:rsidR="00F70B13">
        <w:t xml:space="preserve"> para esse propósito</w:t>
      </w:r>
      <w:r w:rsidR="00EC1BEF">
        <w:t xml:space="preserve">, </w:t>
      </w:r>
      <w:r w:rsidR="00F70B13">
        <w:t xml:space="preserve">são </w:t>
      </w:r>
      <w:r w:rsidR="00EC1BEF">
        <w:t>também chamadas de entradas em tempo-de-desenvolvimento (</w:t>
      </w:r>
      <w:r w:rsidR="00F70B13" w:rsidRPr="00F70B13">
        <w:rPr>
          <w:i/>
        </w:rPr>
        <w:t>design</w:t>
      </w:r>
      <w:r w:rsidR="00EC1BEF" w:rsidRPr="00F70B13">
        <w:rPr>
          <w:i/>
        </w:rPr>
        <w:t>-time inputs</w:t>
      </w:r>
      <w:r w:rsidR="00EC1BEF">
        <w:t>)</w:t>
      </w:r>
      <w:r>
        <w:t xml:space="preserve">, que podem assemelhar-se a funções ou métodos de linguagens de programação </w:t>
      </w:r>
      <w:r w:rsidR="00F4107C">
        <w:fldChar w:fldCharType="begin" w:fldLock="1"/>
      </w:r>
      <w:r w:rsidR="00594F63">
        <w:instrText>ADDIN CSL_CITATION {"citationItems":[{"id":"ITEM-1","itemData":{"URL":"https://en.wikipedia.org/wiki/Template_processor","abstract":"Artigo resume o que são processadores de gabaritos","accessed":{"date-parts":[["2020","2","6"]]},"author":[{"dropping-particle":"","family":"Wikipedia.org","given":"","non-dropping-particle":"","parse-names":false,"suffix":""}],"id":"ITEM-1","issued":{"date-parts":[["2020"]]},"title":"Template Processor","type":"webpage"},"uris":["http://www.mendeley.com/documents/?uuid=7432dc4f-0624-4163-a279-58f97c053083"]}],"mendeley":{"formattedCitation":"(WIKIPEDIA.ORG, 2020)","plainTextFormattedCitation":"(WIKIPEDIA.ORG, 2020)","previouslyFormattedCitation":"(WIKIPEDIA.ORG, 2020)"},"properties":{"noteIndex":0},"schema":"https://github.com/citation-style-language/schema/raw/master/csl-citation.json"}</w:instrText>
      </w:r>
      <w:r w:rsidR="00F4107C">
        <w:fldChar w:fldCharType="separate"/>
      </w:r>
      <w:r w:rsidR="00594F63" w:rsidRPr="00594F63">
        <w:rPr>
          <w:noProof/>
        </w:rPr>
        <w:t>(WIKIPEDIA.ORG, 2020)</w:t>
      </w:r>
      <w:r w:rsidR="00F4107C">
        <w:fldChar w:fldCharType="end"/>
      </w:r>
      <w:r>
        <w:t>.</w:t>
      </w:r>
    </w:p>
    <w:p w14:paraId="7FD7B448" w14:textId="77777777" w:rsidR="005D0641" w:rsidRPr="00EA78D8" w:rsidRDefault="00A57B86" w:rsidP="00EA78D8">
      <w:r>
        <w:tab/>
      </w:r>
      <w:r w:rsidRPr="00E37D45">
        <w:t>O motor de composição é responsável por</w:t>
      </w:r>
      <w:r w:rsidR="00E37D45" w:rsidRPr="00E37D45">
        <w:t xml:space="preserve"> </w:t>
      </w:r>
      <w:r w:rsidRPr="00E37D45">
        <w:t>processar o gabarito substituindo as marcações pelos dados ou especificações alimentadas</w:t>
      </w:r>
      <w:r w:rsidR="00197B80" w:rsidRPr="00E37D45">
        <w:t xml:space="preserve"> e direcionar a saída para um </w:t>
      </w:r>
      <w:r w:rsidR="001C2268" w:rsidRPr="00E37D45">
        <w:t xml:space="preserve">documento </w:t>
      </w:r>
      <w:r w:rsidR="00E37D45" w:rsidRPr="00E37D45">
        <w:t xml:space="preserve">final </w:t>
      </w:r>
      <w:r w:rsidR="001C2268" w:rsidRPr="00E37D45">
        <w:t>em</w:t>
      </w:r>
      <w:r w:rsidR="00197B80" w:rsidRPr="00E37D45">
        <w:t xml:space="preserve"> disco, </w:t>
      </w:r>
      <w:r w:rsidR="00E37D45">
        <w:t xml:space="preserve">um vetor </w:t>
      </w:r>
      <w:r w:rsidR="00197B80" w:rsidRPr="00E37D45">
        <w:t xml:space="preserve">na memória ou um fluxo de dados que gere a exibição instantânea numa tela </w:t>
      </w:r>
      <w:r w:rsidR="00F4107C" w:rsidRPr="00E37D45">
        <w:fldChar w:fldCharType="begin" w:fldLock="1"/>
      </w:r>
      <w:r w:rsidR="00594F63">
        <w:instrText>ADDIN CSL_CITATION {"citationItems":[{"id":"ITEM-1","itemData":{"URL":"https://en.wikipedia.org/wiki/Template_processor","abstract":"Artigo resume o que são processadores de gabaritos","accessed":{"date-parts":[["2020","2","6"]]},"author":[{"dropping-particle":"","family":"Wikipedia.org","given":"","non-dropping-particle":"","parse-names":false,"suffix":""}],"id":"ITEM-1","issued":{"date-parts":[["2020"]]},"title":"Template Processor","type":"webpage"},"uris":["http://www.mendeley.com/documents/?uuid=7432dc4f-0624-4163-a279-58f97c053083"]}],"mendeley":{"formattedCitation":"(WIKIPEDIA.ORG, 2020)","plainTextFormattedCitation":"(WIKIPEDIA.ORG, 2020)","previouslyFormattedCitation":"(WIKIPEDIA.ORG, 2020)"},"properties":{"noteIndex":0},"schema":"https://github.com/citation-style-language/schema/raw/master/csl-citation.json"}</w:instrText>
      </w:r>
      <w:r w:rsidR="00F4107C" w:rsidRPr="00E37D45">
        <w:fldChar w:fldCharType="separate"/>
      </w:r>
      <w:r w:rsidR="00594F63" w:rsidRPr="00594F63">
        <w:rPr>
          <w:noProof/>
        </w:rPr>
        <w:t>(WIKIPEDIA.ORG, 2020)</w:t>
      </w:r>
      <w:r w:rsidR="00F4107C" w:rsidRPr="00E37D45">
        <w:fldChar w:fldCharType="end"/>
      </w:r>
      <w:r w:rsidR="00197B80" w:rsidRPr="00E37D45">
        <w:t>.</w:t>
      </w:r>
      <w:r w:rsidR="00197B80">
        <w:t xml:space="preserve"> </w:t>
      </w:r>
      <w:r w:rsidR="00A47608">
        <w:t>Na</w:t>
      </w:r>
      <w:r w:rsidR="00B30AB7">
        <w:t xml:space="preserve"> </w:t>
      </w:r>
      <w:r w:rsidR="00A47608">
        <w:t xml:space="preserve">Figura </w:t>
      </w:r>
      <w:r w:rsidR="00B30AB7">
        <w:t xml:space="preserve">2 </w:t>
      </w:r>
      <w:r w:rsidR="00A47608">
        <w:t>pode-se observar</w:t>
      </w:r>
      <w:r w:rsidR="00F80610">
        <w:t xml:space="preserve"> </w:t>
      </w:r>
      <w:r w:rsidR="00B30AB7">
        <w:t>uma representação pictórica de um processador de gabaritos.</w:t>
      </w:r>
    </w:p>
    <w:p w14:paraId="112C23CC" w14:textId="77777777" w:rsidR="00A47608" w:rsidRDefault="00A47608">
      <w:pPr>
        <w:spacing w:after="160" w:line="240" w:lineRule="auto"/>
        <w:jc w:val="left"/>
        <w:rPr>
          <w:b/>
          <w:sz w:val="20"/>
          <w:szCs w:val="20"/>
        </w:rPr>
      </w:pPr>
      <w:r>
        <w:rPr>
          <w:b/>
          <w:sz w:val="20"/>
          <w:szCs w:val="20"/>
        </w:rPr>
        <w:br w:type="page"/>
      </w:r>
    </w:p>
    <w:p w14:paraId="6566037A" w14:textId="77777777" w:rsidR="00FD16A7" w:rsidRPr="005A0E94" w:rsidRDefault="00D70236" w:rsidP="000B3572">
      <w:pPr>
        <w:jc w:val="center"/>
        <w:rPr>
          <w:b/>
          <w:sz w:val="20"/>
          <w:szCs w:val="20"/>
        </w:rPr>
      </w:pPr>
      <w:r w:rsidRPr="005A0E94">
        <w:rPr>
          <w:b/>
          <w:sz w:val="20"/>
          <w:szCs w:val="20"/>
        </w:rPr>
        <w:lastRenderedPageBreak/>
        <w:t>Figura 2 – Representação de um motor ou processador de gabaritos</w:t>
      </w:r>
    </w:p>
    <w:p w14:paraId="15A04C45" w14:textId="1689A1D5" w:rsidR="00D70236" w:rsidRDefault="00C80A7F" w:rsidP="005A0E94">
      <w:pPr>
        <w:jc w:val="center"/>
      </w:pPr>
      <w:r>
        <w:rPr>
          <w:noProof/>
          <w:lang w:eastAsia="pt-BR"/>
        </w:rPr>
        <mc:AlternateContent>
          <mc:Choice Requires="wps">
            <w:drawing>
              <wp:anchor distT="0" distB="0" distL="114300" distR="114300" simplePos="0" relativeHeight="251667968" behindDoc="0" locked="0" layoutInCell="1" allowOverlap="1" wp14:anchorId="0E685872" wp14:editId="60722887">
                <wp:simplePos x="0" y="0"/>
                <wp:positionH relativeFrom="column">
                  <wp:posOffset>3154045</wp:posOffset>
                </wp:positionH>
                <wp:positionV relativeFrom="paragraph">
                  <wp:posOffset>942975</wp:posOffset>
                </wp:positionV>
                <wp:extent cx="1796415" cy="304800"/>
                <wp:effectExtent l="0" t="0" r="13335" b="19050"/>
                <wp:wrapNone/>
                <wp:docPr id="12"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6415" cy="304800"/>
                        </a:xfrm>
                        <a:prstGeom prst="rect">
                          <a:avLst/>
                        </a:prstGeom>
                        <a:solidFill>
                          <a:schemeClr val="bg1"/>
                        </a:solidFill>
                      </wps:spPr>
                      <wps:style>
                        <a:lnRef idx="1">
                          <a:schemeClr val="accent4"/>
                        </a:lnRef>
                        <a:fillRef idx="2">
                          <a:schemeClr val="accent4"/>
                        </a:fillRef>
                        <a:effectRef idx="1">
                          <a:schemeClr val="accent4"/>
                        </a:effectRef>
                        <a:fontRef idx="minor">
                          <a:schemeClr val="dk1"/>
                        </a:fontRef>
                      </wps:style>
                      <wps:txbx>
                        <w:txbxContent>
                          <w:p w14:paraId="109D7383" w14:textId="77777777" w:rsidR="004C19AA" w:rsidRPr="00151AEB" w:rsidRDefault="004C19AA" w:rsidP="00661CD7">
                            <w:pPr>
                              <w:spacing w:line="240" w:lineRule="auto"/>
                              <w:jc w:val="center"/>
                            </w:pPr>
                            <w:r>
                              <w:t>Motor de composição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6" o:spid="_x0000_s1026" style="position:absolute;left:0;text-align:left;margin-left:248.35pt;margin-top:74.25pt;width:141.45pt;height:24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" fillcolor="white [3212]" strokecolor="#ffc000 [3207]" strokeweight=".5pt">
                <v:path arrowok="t"/>
                <v:textbox>
                  <w:txbxContent>
                    <w:p w14:paraId="109D7383" w14:textId="77777777" w:rsidR="004C19AA" w:rsidRPr="00151AEB" w:rsidRDefault="004C19AA" w:rsidP="00661CD7">
                      <w:pPr>
                        <w:spacing w:line="240" w:lineRule="auto"/>
                        <w:jc w:val="center"/>
                      </w:pPr>
                      <w:r>
                        <w:t>Motor de composição</w:t>
                      </w:r>
                    </w:p>
                  </w:txbxContent>
                </v:textbox>
              </v:rect>
            </w:pict>
          </mc:Fallback>
        </mc:AlternateContent>
      </w:r>
      <w:r>
        <w:rPr>
          <w:noProof/>
          <w:lang w:eastAsia="pt-BR"/>
        </w:rPr>
        <mc:AlternateContent>
          <mc:Choice Requires="wps">
            <w:drawing>
              <wp:anchor distT="0" distB="0" distL="114300" distR="114300" simplePos="0" relativeHeight="251652608" behindDoc="0" locked="0" layoutInCell="1" allowOverlap="1" wp14:anchorId="5415D5CB" wp14:editId="0EB34652">
                <wp:simplePos x="0" y="0"/>
                <wp:positionH relativeFrom="column">
                  <wp:posOffset>574675</wp:posOffset>
                </wp:positionH>
                <wp:positionV relativeFrom="paragraph">
                  <wp:posOffset>61595</wp:posOffset>
                </wp:positionV>
                <wp:extent cx="792480" cy="342900"/>
                <wp:effectExtent l="0" t="0" r="26670" b="19050"/>
                <wp:wrapNone/>
                <wp:docPr id="21" name="Retângulo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2480" cy="342900"/>
                        </a:xfrm>
                        <a:prstGeom prst="rect">
                          <a:avLst/>
                        </a:prstGeom>
                        <a:solidFill>
                          <a:schemeClr val="bg1"/>
                        </a:solidFill>
                      </wps:spPr>
                      <wps:style>
                        <a:lnRef idx="1">
                          <a:schemeClr val="accent4"/>
                        </a:lnRef>
                        <a:fillRef idx="2">
                          <a:schemeClr val="accent4"/>
                        </a:fillRef>
                        <a:effectRef idx="1">
                          <a:schemeClr val="accent4"/>
                        </a:effectRef>
                        <a:fontRef idx="minor">
                          <a:schemeClr val="dk1"/>
                        </a:fontRef>
                      </wps:style>
                      <wps:txbx>
                        <w:txbxContent>
                          <w:p w14:paraId="5AB8B56A" w14:textId="77777777" w:rsidR="004C19AA" w:rsidRDefault="004C19AA" w:rsidP="00151AEB">
                            <w:pPr>
                              <w:spacing w:line="240" w:lineRule="auto"/>
                              <w:jc w:val="center"/>
                            </w:pPr>
                            <w:proofErr w:type="spellStart"/>
                            <w:proofErr w:type="gramStart"/>
                            <w:r>
                              <w:t>template</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1" o:spid="_x0000_s1027" style="position:absolute;left:0;text-align:left;margin-left:45.25pt;margin-top:4.85pt;width:62.4pt;height:27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" fillcolor="white [3212]" strokecolor="#ffc000 [3207]" strokeweight=".5pt">
                <v:path arrowok="t"/>
                <v:textbox>
                  <w:txbxContent>
                    <w:p w14:paraId="5AB8B56A" w14:textId="77777777" w:rsidR="004C19AA" w:rsidRDefault="004C19AA" w:rsidP="00151AEB">
                      <w:pPr>
                        <w:spacing w:line="240" w:lineRule="auto"/>
                        <w:jc w:val="center"/>
                      </w:pPr>
                      <w:proofErr w:type="spellStart"/>
                      <w:proofErr w:type="gramStart"/>
                      <w:r>
                        <w:t>template</w:t>
                      </w:r>
                      <w:proofErr w:type="spellEnd"/>
                      <w:proofErr w:type="gramEnd"/>
                    </w:p>
                  </w:txbxContent>
                </v:textbox>
              </v:rect>
            </w:pict>
          </mc:Fallback>
        </mc:AlternateContent>
      </w:r>
      <w:r>
        <w:rPr>
          <w:noProof/>
          <w:lang w:eastAsia="pt-BR"/>
        </w:rPr>
        <mc:AlternateContent>
          <mc:Choice Requires="wps">
            <w:drawing>
              <wp:anchor distT="0" distB="0" distL="114300" distR="114300" simplePos="0" relativeHeight="251654656" behindDoc="0" locked="0" layoutInCell="1" allowOverlap="1" wp14:anchorId="64B7B86B" wp14:editId="5D34863B">
                <wp:simplePos x="0" y="0"/>
                <wp:positionH relativeFrom="column">
                  <wp:posOffset>4253865</wp:posOffset>
                </wp:positionH>
                <wp:positionV relativeFrom="paragraph">
                  <wp:posOffset>60960</wp:posOffset>
                </wp:positionV>
                <wp:extent cx="1021080" cy="451485"/>
                <wp:effectExtent l="0" t="0" r="26670" b="24765"/>
                <wp:wrapNone/>
                <wp:docPr id="22" name="Retângulo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1080" cy="451485"/>
                        </a:xfrm>
                        <a:prstGeom prst="rect">
                          <a:avLst/>
                        </a:prstGeom>
                        <a:solidFill>
                          <a:schemeClr val="bg1"/>
                        </a:solidFill>
                      </wps:spPr>
                      <wps:style>
                        <a:lnRef idx="1">
                          <a:schemeClr val="accent4"/>
                        </a:lnRef>
                        <a:fillRef idx="2">
                          <a:schemeClr val="accent4"/>
                        </a:fillRef>
                        <a:effectRef idx="1">
                          <a:schemeClr val="accent4"/>
                        </a:effectRef>
                        <a:fontRef idx="minor">
                          <a:schemeClr val="dk1"/>
                        </a:fontRef>
                      </wps:style>
                      <wps:txbx>
                        <w:txbxContent>
                          <w:p w14:paraId="5C308FF8" w14:textId="77777777" w:rsidR="004C19AA" w:rsidRPr="00151AEB" w:rsidRDefault="004C19AA" w:rsidP="00151AEB">
                            <w:pPr>
                              <w:spacing w:line="240" w:lineRule="auto"/>
                              <w:jc w:val="center"/>
                            </w:pPr>
                            <w:proofErr w:type="gramStart"/>
                            <w:r>
                              <w:t>c</w:t>
                            </w:r>
                            <w:r w:rsidRPr="00151AEB">
                              <w:t>onjunto</w:t>
                            </w:r>
                            <w:proofErr w:type="gramEnd"/>
                            <w:r w:rsidRPr="00151AEB">
                              <w:t xml:space="preserve"> de dados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2" o:spid="_x0000_s1028" style="position:absolute;left:0;text-align:left;margin-left:334.95pt;margin-top:4.8pt;width:80.4pt;height:35.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" fillcolor="white [3212]" strokecolor="#ffc000 [3207]" strokeweight=".5pt">
                <v:path arrowok="t"/>
                <v:textbox>
                  <w:txbxContent>
                    <w:p w14:paraId="5C308FF8" w14:textId="77777777" w:rsidR="004C19AA" w:rsidRPr="00151AEB" w:rsidRDefault="004C19AA" w:rsidP="00151AEB">
                      <w:pPr>
                        <w:spacing w:line="240" w:lineRule="auto"/>
                        <w:jc w:val="center"/>
                      </w:pPr>
                      <w:proofErr w:type="gramStart"/>
                      <w:r>
                        <w:t>c</w:t>
                      </w:r>
                      <w:r w:rsidRPr="00151AEB">
                        <w:t>onjunto</w:t>
                      </w:r>
                      <w:proofErr w:type="gramEnd"/>
                      <w:r w:rsidRPr="00151AEB">
                        <w:t xml:space="preserve"> de dados</w:t>
                      </w:r>
                    </w:p>
                  </w:txbxContent>
                </v:textbox>
              </v:rect>
            </w:pict>
          </mc:Fallback>
        </mc:AlternateContent>
      </w:r>
      <w:r>
        <w:rPr>
          <w:noProof/>
          <w:lang w:eastAsia="pt-BR"/>
        </w:rPr>
        <mc:AlternateContent>
          <mc:Choice Requires="wps">
            <w:drawing>
              <wp:anchor distT="0" distB="0" distL="114300" distR="114300" simplePos="0" relativeHeight="251665920" behindDoc="0" locked="0" layoutInCell="1" allowOverlap="1" wp14:anchorId="772ABB62" wp14:editId="0401E7D9">
                <wp:simplePos x="0" y="0"/>
                <wp:positionH relativeFrom="column">
                  <wp:posOffset>4168140</wp:posOffset>
                </wp:positionH>
                <wp:positionV relativeFrom="paragraph">
                  <wp:posOffset>2472690</wp:posOffset>
                </wp:positionV>
                <wp:extent cx="1021080" cy="352425"/>
                <wp:effectExtent l="0" t="0" r="26670" b="28575"/>
                <wp:wrapNone/>
                <wp:docPr id="24" name="Retângulo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1080" cy="352425"/>
                        </a:xfrm>
                        <a:prstGeom prst="rect">
                          <a:avLst/>
                        </a:prstGeom>
                        <a:solidFill>
                          <a:schemeClr val="bg1"/>
                        </a:solidFill>
                      </wps:spPr>
                      <wps:style>
                        <a:lnRef idx="1">
                          <a:schemeClr val="accent4"/>
                        </a:lnRef>
                        <a:fillRef idx="2">
                          <a:schemeClr val="accent4"/>
                        </a:fillRef>
                        <a:effectRef idx="1">
                          <a:schemeClr val="accent4"/>
                        </a:effectRef>
                        <a:fontRef idx="minor">
                          <a:schemeClr val="dk1"/>
                        </a:fontRef>
                      </wps:style>
                      <wps:txbx>
                        <w:txbxContent>
                          <w:p w14:paraId="564477B3" w14:textId="77777777" w:rsidR="004C19AA" w:rsidRDefault="004C19AA" w:rsidP="00151AEB">
                            <w:pPr>
                              <w:spacing w:line="240" w:lineRule="auto"/>
                              <w:jc w:val="center"/>
                            </w:pPr>
                            <w:proofErr w:type="gramStart"/>
                            <w:r>
                              <w:t>dashboard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4" o:spid="_x0000_s1029" style="position:absolute;left:0;text-align:left;margin-left:328.2pt;margin-top:194.7pt;width:80.4pt;height:27.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" fillcolor="white [3212]" strokecolor="#ffc000 [3207]" strokeweight=".5pt">
                <v:path arrowok="t"/>
                <v:textbox>
                  <w:txbxContent>
                    <w:p w14:paraId="564477B3" w14:textId="77777777" w:rsidR="004C19AA" w:rsidRDefault="004C19AA" w:rsidP="00151AEB">
                      <w:pPr>
                        <w:spacing w:line="240" w:lineRule="auto"/>
                        <w:jc w:val="center"/>
                      </w:pPr>
                      <w:proofErr w:type="gramStart"/>
                      <w:r>
                        <w:t>dashboard</w:t>
                      </w:r>
                      <w:proofErr w:type="gramEnd"/>
                    </w:p>
                  </w:txbxContent>
                </v:textbox>
              </v:rect>
            </w:pict>
          </mc:Fallback>
        </mc:AlternateContent>
      </w:r>
      <w:r>
        <w:rPr>
          <w:noProof/>
          <w:lang w:eastAsia="pt-BR"/>
        </w:rPr>
        <mc:AlternateContent>
          <mc:Choice Requires="wps">
            <w:drawing>
              <wp:anchor distT="0" distB="0" distL="114300" distR="114300" simplePos="0" relativeHeight="251660800" behindDoc="0" locked="0" layoutInCell="1" allowOverlap="1" wp14:anchorId="3D6388A0" wp14:editId="4E698347">
                <wp:simplePos x="0" y="0"/>
                <wp:positionH relativeFrom="column">
                  <wp:posOffset>577215</wp:posOffset>
                </wp:positionH>
                <wp:positionV relativeFrom="paragraph">
                  <wp:posOffset>2320290</wp:posOffset>
                </wp:positionV>
                <wp:extent cx="1021080" cy="361950"/>
                <wp:effectExtent l="0" t="0" r="26670" b="19050"/>
                <wp:wrapNone/>
                <wp:docPr id="23" name="Retângulo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1080" cy="361950"/>
                        </a:xfrm>
                        <a:prstGeom prst="rect">
                          <a:avLst/>
                        </a:prstGeom>
                        <a:solidFill>
                          <a:schemeClr val="bg1"/>
                        </a:solidFill>
                      </wps:spPr>
                      <wps:style>
                        <a:lnRef idx="1">
                          <a:schemeClr val="accent4"/>
                        </a:lnRef>
                        <a:fillRef idx="2">
                          <a:schemeClr val="accent4"/>
                        </a:fillRef>
                        <a:effectRef idx="1">
                          <a:schemeClr val="accent4"/>
                        </a:effectRef>
                        <a:fontRef idx="minor">
                          <a:schemeClr val="dk1"/>
                        </a:fontRef>
                      </wps:style>
                      <wps:txbx>
                        <w:txbxContent>
                          <w:p w14:paraId="70AA140E" w14:textId="77777777" w:rsidR="004C19AA" w:rsidRDefault="004C19AA" w:rsidP="00151AEB">
                            <w:pPr>
                              <w:spacing w:line="240" w:lineRule="auto"/>
                              <w:jc w:val="center"/>
                            </w:pPr>
                            <w:proofErr w:type="gramStart"/>
                            <w:r>
                              <w:t>código</w:t>
                            </w:r>
                            <w:proofErr w:type="gramEnd"/>
                            <w:r>
                              <w:t xml:space="preserve"> fonte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3" o:spid="_x0000_s1030" style="position:absolute;left:0;text-align:left;margin-left:45.45pt;margin-top:182.7pt;width:80.4pt;height:2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" fillcolor="white [3212]" strokecolor="#ffc000 [3207]" strokeweight=".5pt">
                <v:path arrowok="t"/>
                <v:textbox>
                  <w:txbxContent>
                    <w:p w14:paraId="70AA140E" w14:textId="77777777" w:rsidR="004C19AA" w:rsidRDefault="004C19AA" w:rsidP="00151AEB">
                      <w:pPr>
                        <w:spacing w:line="240" w:lineRule="auto"/>
                        <w:jc w:val="center"/>
                      </w:pPr>
                      <w:proofErr w:type="gramStart"/>
                      <w:r>
                        <w:t>código</w:t>
                      </w:r>
                      <w:proofErr w:type="gramEnd"/>
                      <w:r>
                        <w:t xml:space="preserve"> fonte</w:t>
                      </w:r>
                    </w:p>
                  </w:txbxContent>
                </v:textbox>
              </v:rect>
            </w:pict>
          </mc:Fallback>
        </mc:AlternateContent>
      </w:r>
      <w:r w:rsidR="00D70236">
        <w:rPr>
          <w:noProof/>
          <w:lang w:eastAsia="pt-BR"/>
        </w:rPr>
        <w:drawing>
          <wp:inline distT="0" distB="0" distL="0" distR="0" wp14:anchorId="2E7D3CDD" wp14:editId="1594C2DA">
            <wp:extent cx="2756139" cy="3293635"/>
            <wp:effectExtent l="0" t="0" r="6350" b="25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_templateengine.wm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3471" cy="3314347"/>
                    </a:xfrm>
                    <a:prstGeom prst="rect">
                      <a:avLst/>
                    </a:prstGeom>
                  </pic:spPr>
                </pic:pic>
              </a:graphicData>
            </a:graphic>
          </wp:inline>
        </w:drawing>
      </w:r>
    </w:p>
    <w:p w14:paraId="419AAA97" w14:textId="77777777" w:rsidR="00255BEF" w:rsidRPr="00CC22BA" w:rsidRDefault="005A0E94" w:rsidP="00C95FC1">
      <w:pPr>
        <w:jc w:val="center"/>
        <w:rPr>
          <w:sz w:val="20"/>
          <w:szCs w:val="20"/>
        </w:rPr>
      </w:pPr>
      <w:r w:rsidRPr="00CC22BA">
        <w:rPr>
          <w:sz w:val="20"/>
          <w:szCs w:val="20"/>
        </w:rPr>
        <w:t xml:space="preserve">Fonte: </w:t>
      </w:r>
      <w:r w:rsidR="000F38DB" w:rsidRPr="00CC22BA">
        <w:rPr>
          <w:sz w:val="20"/>
          <w:szCs w:val="20"/>
        </w:rPr>
        <w:t>Elaborada pelo autor.</w:t>
      </w:r>
    </w:p>
    <w:p w14:paraId="658F2D2F" w14:textId="77777777" w:rsidR="00E82273" w:rsidRDefault="00076846" w:rsidP="00B30AB7">
      <w:r>
        <w:tab/>
      </w:r>
    </w:p>
    <w:p w14:paraId="40C5451B" w14:textId="77777777" w:rsidR="00AD5F93" w:rsidRDefault="00260CC5" w:rsidP="00260CC5">
      <w:r>
        <w:tab/>
      </w:r>
      <w:r w:rsidR="00076846">
        <w:t xml:space="preserve">Dada </w:t>
      </w:r>
      <w:proofErr w:type="gramStart"/>
      <w:r w:rsidR="00076846">
        <w:t>a</w:t>
      </w:r>
      <w:proofErr w:type="gramEnd"/>
      <w:r w:rsidR="00076846">
        <w:t xml:space="preserve"> flexibilidade dos processadores de gabaritos, há o emprego deste tipo de ferramenta de software em diferentes aplicações. </w:t>
      </w:r>
      <w:r w:rsidR="00E82273">
        <w:t>Na</w:t>
      </w:r>
      <w:r w:rsidR="00076846">
        <w:t xml:space="preserve"> literatura</w:t>
      </w:r>
      <w:r w:rsidR="00E82273">
        <w:t>,</w:t>
      </w:r>
      <w:r w:rsidR="00076846">
        <w:t xml:space="preserve"> </w:t>
      </w:r>
      <w:r w:rsidR="00E82273">
        <w:t xml:space="preserve">observa-se </w:t>
      </w:r>
      <w:r w:rsidR="00076846">
        <w:t>um uso maior no campo de desenvolvimento web, facilitando o emprego do padrão arquitetural Modelo-Visão-Controle</w:t>
      </w:r>
      <w:r w:rsidR="00E82273">
        <w:t xml:space="preserve"> (MVC)</w:t>
      </w:r>
      <w:r w:rsidR="00076846">
        <w:t xml:space="preserve">, separando o código fonte em camadas bem distintas. </w:t>
      </w:r>
      <w:r w:rsidR="00076846" w:rsidRPr="00E82273">
        <w:rPr>
          <w:i/>
        </w:rPr>
        <w:t>Frameworks</w:t>
      </w:r>
      <w:r w:rsidR="00076846">
        <w:t xml:space="preserve"> de desenvolvimento web disponíveis no mercado atual usam sua própria abordagem para processar as saídas para o usuário. </w:t>
      </w:r>
      <w:r w:rsidR="00B30AA7">
        <w:tab/>
      </w:r>
      <w:r w:rsidR="00076846">
        <w:t xml:space="preserve">Desenvolvedores em </w:t>
      </w:r>
      <w:r w:rsidR="00076846" w:rsidRPr="00F80610">
        <w:t xml:space="preserve">linguagem PHP têm disponível entre outras ferramentas o </w:t>
      </w:r>
      <w:proofErr w:type="spellStart"/>
      <w:r w:rsidR="00076846" w:rsidRPr="00F80610">
        <w:t>Twig</w:t>
      </w:r>
      <w:proofErr w:type="spellEnd"/>
      <w:r w:rsidR="00F80610" w:rsidRPr="00F80610">
        <w:t xml:space="preserve"> </w:t>
      </w:r>
      <w:r w:rsidR="00F4107C" w:rsidRPr="00F80610">
        <w:fldChar w:fldCharType="begin" w:fldLock="1"/>
      </w:r>
      <w:r w:rsidR="00594F63">
        <w:instrText>ADDIN CSL_CITATION {"citationItems":[{"id":"ITEM-1","itemData":{"URL":"https://twig.symfony.com/","abstract":"Pagina do motor de gabaritos Twig para PHP","accessed":{"date-parts":[["2020","1","10"]]},"author":[{"dropping-particle":"","family":"Potencier","given":"Fabien","non-dropping-particle":"","parse-names":false,"suffix":""}],"id":"ITEM-1","issued":{"date-parts":[["2019"]]},"title":"The flexible, fast, and secure template engine for PHP","type":"webpage"},"uris":["http://www.mendeley.com/documents/?uuid=187c08e4-3615-432e-9001-adf4c6c48b51"]}],"mendeley":{"formattedCitation":"(POTENCIER, 2019)","plainTextFormattedCitation":"(POTENCIER, 2019)","previouslyFormattedCitation":"(POTENCIER, 2019)"},"properties":{"noteIndex":0},"schema":"https://github.com/citation-style-language/schema/raw/master/csl-citation.json"}</w:instrText>
      </w:r>
      <w:r w:rsidR="00F4107C" w:rsidRPr="00F80610">
        <w:fldChar w:fldCharType="separate"/>
      </w:r>
      <w:r w:rsidR="00594F63" w:rsidRPr="00594F63">
        <w:rPr>
          <w:noProof/>
        </w:rPr>
        <w:t>(POTENCIER, 2019)</w:t>
      </w:r>
      <w:r w:rsidR="00F4107C" w:rsidRPr="00F80610">
        <w:fldChar w:fldCharType="end"/>
      </w:r>
      <w:r w:rsidR="00F80610" w:rsidRPr="00F80610">
        <w:t>.</w:t>
      </w:r>
      <w:r w:rsidR="00F80610">
        <w:t xml:space="preserve"> </w:t>
      </w:r>
      <w:proofErr w:type="gramStart"/>
      <w:r w:rsidR="00076846">
        <w:t>Desenvolvedores Java</w:t>
      </w:r>
      <w:proofErr w:type="gramEnd"/>
      <w:r w:rsidR="00076846">
        <w:t xml:space="preserve"> têm a possibilidade de </w:t>
      </w:r>
      <w:r w:rsidR="00DD5E14">
        <w:t xml:space="preserve">optar pelo uso de </w:t>
      </w:r>
      <w:r w:rsidR="00076846">
        <w:t xml:space="preserve">ferramentas, como o Apache </w:t>
      </w:r>
      <w:proofErr w:type="spellStart"/>
      <w:r w:rsidR="00076846">
        <w:t>Velocity</w:t>
      </w:r>
      <w:proofErr w:type="spellEnd"/>
      <w:r w:rsidR="00615BF6">
        <w:t xml:space="preserve"> </w:t>
      </w:r>
      <w:r w:rsidR="00F4107C">
        <w:fldChar w:fldCharType="begin" w:fldLock="1"/>
      </w:r>
      <w:r w:rsidR="0021217B">
        <w:instrText>ADDIN CSL_CITATION {"citationItems":[{"id":"ITEM-1","itemData":{"URL":"https://velocity.apache.org/","abstract":"Site oficial do Projeto Apache Velocity","accessed":{"date-parts":[["2019","1","7"]]},"author":[{"dropping-particle":"","family":"Apache.org","given":"","non-dropping-particle":"","parse-names":false,"suffix":""}],"id":"ITEM-1","issued":{"date-parts":[["2019"]]},"title":"The Apache Velocity Project","type":"webpage"},"uris":["http://www.mendeley.com/documents/?uuid=998c81c9-2565-47d3-ab82-9eedaa77428d"]}],"mendeley":{"formattedCitation":"(APACHE.ORG, 2019a)","plainTextFormattedCitation":"(APACHE.ORG, 2019a)","previouslyFormattedCitation":"(APACHE.ORG, 2019a)"},"properties":{"noteIndex":0},"schema":"https://github.com/citation-style-language/schema/raw/master/csl-citation.json"}</w:instrText>
      </w:r>
      <w:r w:rsidR="00F4107C">
        <w:fldChar w:fldCharType="separate"/>
      </w:r>
      <w:r w:rsidR="00594F63" w:rsidRPr="00594F63">
        <w:rPr>
          <w:noProof/>
        </w:rPr>
        <w:t>(APACHE.ORG, 2019a)</w:t>
      </w:r>
      <w:r w:rsidR="00F4107C">
        <w:fldChar w:fldCharType="end"/>
      </w:r>
      <w:r w:rsidR="00F3745A">
        <w:t xml:space="preserve"> e</w:t>
      </w:r>
      <w:r w:rsidR="00076846">
        <w:t xml:space="preserve"> Apache </w:t>
      </w:r>
      <w:proofErr w:type="spellStart"/>
      <w:r w:rsidR="00076846">
        <w:t>Freemarker</w:t>
      </w:r>
      <w:proofErr w:type="spellEnd"/>
      <w:r w:rsidR="00615BF6">
        <w:t xml:space="preserve"> </w:t>
      </w:r>
      <w:r w:rsidR="00F4107C">
        <w:fldChar w:fldCharType="begin" w:fldLock="1"/>
      </w:r>
      <w:r w:rsidR="00594F63">
        <w:instrText>ADDIN CSL_CITATION {"citationItems":[{"id":"ITEM-1","itemData":{"URL":"https://freemarker.apache.org/index.html","abstract":"Java template engine; generates HTML web pages, e-mails, configuration files, source code, etc. from template files and the data your application provides.","accessed":{"date-parts":[["2019","6","1"]]},"author":[{"dropping-particle":"","family":"Apache.org","given":"","non-dropping-particle":"","parse-names":false,"suffix":""}],"container-title":"Apache FreeMarker™","id":"ITEM-1","issued":{"date-parts":[["2020"]]},"title":"FreeMarker Java Template Engine","type":"webpage"},"uris":["http://www.mendeley.com/documents/?uuid=0c7d344f-c73c-3dcb-94ff-f0143500b167"]}],"mendeley":{"formattedCitation":"(APACHE.ORG, 2020)","plainTextFormattedCitation":"(APACHE.ORG, 2020)","previouslyFormattedCitation":"(APACHE.ORG, 2020)"},"properties":{"noteIndex":0},"schema":"https://github.com/citation-style-language/schema/raw/master/csl-citation.json"}</w:instrText>
      </w:r>
      <w:r w:rsidR="00F4107C">
        <w:fldChar w:fldCharType="separate"/>
      </w:r>
      <w:r w:rsidR="00594F63" w:rsidRPr="00594F63">
        <w:rPr>
          <w:noProof/>
        </w:rPr>
        <w:t>(APACHE.ORG, 2020)</w:t>
      </w:r>
      <w:r w:rsidR="00F4107C">
        <w:fldChar w:fldCharType="end"/>
      </w:r>
      <w:r w:rsidR="00076846">
        <w:t>. No presente trabalho vamos nos ater a uma descrição breve do</w:t>
      </w:r>
      <w:r w:rsidR="00F93D55">
        <w:t>s</w:t>
      </w:r>
      <w:r w:rsidR="00076846">
        <w:t xml:space="preserve"> </w:t>
      </w:r>
      <w:r w:rsidR="00F9694B">
        <w:t xml:space="preserve">dois </w:t>
      </w:r>
      <w:r w:rsidR="00076846">
        <w:t>motores de gabaritos</w:t>
      </w:r>
      <w:r w:rsidR="00F9694B">
        <w:t xml:space="preserve"> para aplicações Java</w:t>
      </w:r>
      <w:r w:rsidR="00DD5E14">
        <w:t xml:space="preserve"> aqui descritos, tendo sido definido para uso no protótipo o motor Apache </w:t>
      </w:r>
      <w:proofErr w:type="spellStart"/>
      <w:r w:rsidR="00DD5E14">
        <w:t>Freemarker</w:t>
      </w:r>
      <w:proofErr w:type="spellEnd"/>
      <w:r w:rsidR="00DD5E14">
        <w:t>, merecendo este, portanto, uma descrição mais ampla.</w:t>
      </w:r>
      <w:r w:rsidR="00076846">
        <w:t xml:space="preserve"> </w:t>
      </w:r>
    </w:p>
    <w:p w14:paraId="6AF8FF43" w14:textId="77777777" w:rsidR="00334B5B" w:rsidRDefault="00334B5B" w:rsidP="00B30AB7"/>
    <w:p w14:paraId="6D65A11A" w14:textId="77777777" w:rsidR="004A4A5F" w:rsidRDefault="00334B5B" w:rsidP="00334B5B">
      <w:pPr>
        <w:pStyle w:val="Ttulo2"/>
      </w:pPr>
      <w:bookmarkStart w:id="17" w:name="_Toc35796563"/>
      <w:proofErr w:type="gramStart"/>
      <w:r>
        <w:t xml:space="preserve">2.3 </w:t>
      </w:r>
      <w:r w:rsidR="00E82273">
        <w:t>Estado</w:t>
      </w:r>
      <w:proofErr w:type="gramEnd"/>
      <w:r w:rsidR="00E82273">
        <w:t xml:space="preserve"> da arte em motores </w:t>
      </w:r>
      <w:r>
        <w:t>de gabaritos</w:t>
      </w:r>
      <w:bookmarkEnd w:id="17"/>
      <w:r>
        <w:t xml:space="preserve"> </w:t>
      </w:r>
    </w:p>
    <w:p w14:paraId="6EE254B5" w14:textId="77777777" w:rsidR="00334B5B" w:rsidRDefault="00E82273" w:rsidP="00334B5B">
      <w:pPr>
        <w:pStyle w:val="Ttulo2"/>
      </w:pPr>
      <w:r>
        <w:t xml:space="preserve"> </w:t>
      </w:r>
    </w:p>
    <w:p w14:paraId="7BD8A41A" w14:textId="77777777" w:rsidR="0029243E" w:rsidRDefault="00334B5B" w:rsidP="00574EDC">
      <w:r>
        <w:tab/>
        <w:t xml:space="preserve">Para melhor fundamentar o desenvolvimento do protótipo e a decisão de qual a melhor abordagem para o projeto do gerador de </w:t>
      </w:r>
      <w:proofErr w:type="spellStart"/>
      <w:r w:rsidR="00E82273">
        <w:rPr>
          <w:i/>
        </w:rPr>
        <w:t>d</w:t>
      </w:r>
      <w:r w:rsidR="00F07A8A" w:rsidRPr="00F07A8A">
        <w:rPr>
          <w:i/>
        </w:rPr>
        <w:t>ashboards</w:t>
      </w:r>
      <w:proofErr w:type="spellEnd"/>
      <w:r>
        <w:t xml:space="preserve">, foi necessária uma </w:t>
      </w:r>
      <w:r>
        <w:lastRenderedPageBreak/>
        <w:t xml:space="preserve">pesquisa das ferramentas disponíveis no mercado, usando como parâmetro de seleção suas vantagens e desvantagens em relação ao desempenho, facilidade de uso e compatibilidade, </w:t>
      </w:r>
      <w:r w:rsidR="00574EDC">
        <w:t>data de lançamento da última versão estável à data do trabalho</w:t>
      </w:r>
      <w:r w:rsidR="00E82273">
        <w:t>,</w:t>
      </w:r>
      <w:r w:rsidR="0029243E">
        <w:t xml:space="preserve"> e se o projeto fornecia licenciamento gratuito e código-fonte aberto</w:t>
      </w:r>
      <w:r>
        <w:t>.</w:t>
      </w:r>
      <w:r w:rsidR="0029243E">
        <w:t xml:space="preserve"> Nas subseções seguintes </w:t>
      </w:r>
      <w:proofErr w:type="gramStart"/>
      <w:r w:rsidR="00E82273">
        <w:t>descreve-se</w:t>
      </w:r>
      <w:proofErr w:type="gramEnd"/>
      <w:r w:rsidR="00E82273">
        <w:t xml:space="preserve"> </w:t>
      </w:r>
      <w:r w:rsidR="0029243E">
        <w:t>os componentes estudados.</w:t>
      </w:r>
    </w:p>
    <w:p w14:paraId="411C7F7E" w14:textId="77777777" w:rsidR="008A6CDB" w:rsidRDefault="008A6CDB" w:rsidP="008A6CDB">
      <w:pPr>
        <w:spacing w:line="240" w:lineRule="auto"/>
      </w:pPr>
    </w:p>
    <w:p w14:paraId="7D53DCF6" w14:textId="77777777" w:rsidR="00E54112" w:rsidRDefault="00334B5B" w:rsidP="00242CEC">
      <w:pPr>
        <w:pStyle w:val="Ttulo3"/>
      </w:pPr>
      <w:r w:rsidRPr="003173F5">
        <w:t xml:space="preserve"> </w:t>
      </w:r>
      <w:bookmarkStart w:id="18" w:name="_Toc35796564"/>
      <w:r w:rsidR="00E54112" w:rsidRPr="003173F5">
        <w:t xml:space="preserve">2.3.1 Apache </w:t>
      </w:r>
      <w:proofErr w:type="spellStart"/>
      <w:r w:rsidR="00E54112" w:rsidRPr="003173F5">
        <w:t>Velocity</w:t>
      </w:r>
      <w:bookmarkEnd w:id="18"/>
      <w:proofErr w:type="spellEnd"/>
    </w:p>
    <w:p w14:paraId="1550C18E" w14:textId="77777777" w:rsidR="004A4A5F" w:rsidRPr="004A4A5F" w:rsidRDefault="004A4A5F" w:rsidP="004A4A5F"/>
    <w:p w14:paraId="561E258C" w14:textId="77777777" w:rsidR="001F3560" w:rsidRDefault="0029243E" w:rsidP="0029243E">
      <w:r>
        <w:tab/>
      </w:r>
      <w:proofErr w:type="spellStart"/>
      <w:r w:rsidR="00076BEE">
        <w:t>Velocity</w:t>
      </w:r>
      <w:proofErr w:type="spellEnd"/>
      <w:r w:rsidR="00076BEE">
        <w:t xml:space="preserve"> é um motor de gabaritos baseado em Java. Permite usar uma linguagem de gabaritos simples, porém poderosa, para referenciar objetos definidos em código Java </w:t>
      </w:r>
      <w:r w:rsidR="00F4107C">
        <w:fldChar w:fldCharType="begin" w:fldLock="1"/>
      </w:r>
      <w:r w:rsidR="0021217B">
        <w:instrText>ADDIN CSL_CITATION {"citationItems":[{"id":"ITEM-1","itemData":{"URL":"https://velocity.apache.org/","abstract":"Site oficial do Projeto Apache Velocity","accessed":{"date-parts":[["2019","1","7"]]},"author":[{"dropping-particle":"","family":"Apache.org","given":"","non-dropping-particle":"","parse-names":false,"suffix":""}],"id":"ITEM-1","issued":{"date-parts":[["2019"]]},"title":"The Apache Velocity Project","type":"webpage"},"uris":["http://www.mendeley.com/documents/?uuid=998c81c9-2565-47d3-ab82-9eedaa77428d"]}],"mendeley":{"formattedCitation":"(APACHE.ORG, 2019a)","plainTextFormattedCitation":"(APACHE.ORG, 2019a)","previouslyFormattedCitation":"(APACHE.ORG, 2019a)"},"properties":{"noteIndex":0},"schema":"https://github.com/citation-style-language/schema/raw/master/csl-citation.json"}</w:instrText>
      </w:r>
      <w:r w:rsidR="00F4107C">
        <w:fldChar w:fldCharType="separate"/>
      </w:r>
      <w:r w:rsidR="00594F63" w:rsidRPr="00594F63">
        <w:rPr>
          <w:noProof/>
        </w:rPr>
        <w:t>(APACHE.ORG, 2019a)</w:t>
      </w:r>
      <w:r w:rsidR="00F4107C">
        <w:fldChar w:fldCharType="end"/>
      </w:r>
      <w:r w:rsidR="00076BEE">
        <w:t>.</w:t>
      </w:r>
      <w:r w:rsidR="00161256">
        <w:t xml:space="preserve"> </w:t>
      </w:r>
      <w:r w:rsidR="005D1A5C">
        <w:t>A ferramenta visa garantir uma clara separação entre as camad</w:t>
      </w:r>
      <w:r w:rsidR="001021AB">
        <w:t>as de apresentação e</w:t>
      </w:r>
      <w:r w:rsidR="001F3560">
        <w:t xml:space="preserve"> de </w:t>
      </w:r>
      <w:r w:rsidR="005D1A5C">
        <w:t xml:space="preserve">negócios em aplicações web </w:t>
      </w:r>
      <w:r w:rsidR="00F4107C">
        <w:fldChar w:fldCharType="begin" w:fldLock="1"/>
      </w:r>
      <w:r w:rsidR="00656CD1">
        <w:instrText>ADDIN CSL_CITATION {"citationItems":[{"id":"ITEM-1","itemData":{"URL":"https://en.wikipedia.org/wiki/Apache_Velocity","abstract":"Pagina Wikipedia sobre o Apache Velocity","accessed":{"date-parts":[["2019","2","10"]]},"author":[{"dropping-particle":"","family":"Wikipedia.org","given":"","non-dropping-particle":"","parse-names":false,"suffix":""}],"id":"ITEM-1","issued":{"date-parts":[["2019"]]},"title":"Apache Velocity","type":"webpage"},"uris":["http://www.mendeley.com/documents/?uuid=291a3c9e-97f9-451e-9688-9eb6025095d4"]}],"mendeley":{"formattedCitation":"(WIKIPEDIA.ORG, 2019a)","plainTextFormattedCitation":"(WIKIPEDIA.ORG, 2019a)","previouslyFormattedCitation":"(WIKIPEDIA.ORG, 2019a)"},"properties":{"noteIndex":0},"schema":"https://github.com/citation-style-language/schema/raw/master/csl-citation.json"}</w:instrText>
      </w:r>
      <w:r w:rsidR="00F4107C">
        <w:fldChar w:fldCharType="separate"/>
      </w:r>
      <w:r w:rsidR="00594F63" w:rsidRPr="00594F63">
        <w:rPr>
          <w:noProof/>
        </w:rPr>
        <w:t>(WIKIPEDIA.ORG, 2019a)</w:t>
      </w:r>
      <w:r w:rsidR="00F4107C">
        <w:fldChar w:fldCharType="end"/>
      </w:r>
      <w:r w:rsidR="005D1A5C">
        <w:t xml:space="preserve">. É um projeto de código fonte aberto </w:t>
      </w:r>
      <w:r w:rsidR="00103B4F">
        <w:t>iniciado em 2000 como parte do projeto Apache Jakarta</w:t>
      </w:r>
      <w:r w:rsidR="00E82273">
        <w:t>,</w:t>
      </w:r>
      <w:r w:rsidR="00103B4F">
        <w:t xml:space="preserve"> </w:t>
      </w:r>
      <w:r w:rsidR="005D1A5C">
        <w:t xml:space="preserve">hospedado pela Apache Software Foundation e liberada sob a Licença Apache </w:t>
      </w:r>
      <w:r w:rsidR="00F4107C">
        <w:fldChar w:fldCharType="begin" w:fldLock="1"/>
      </w:r>
      <w:r w:rsidR="00656CD1">
        <w:instrText>ADDIN CSL_CITATION {"citationItems":[{"id":"ITEM-1","itemData":{"URL":"https://en.wikipedia.org/wiki/Apache_Velocity","abstract":"Pagina Wikipedia sobre o Apache Velocity","accessed":{"date-parts":[["2019","2","10"]]},"author":[{"dropping-particle":"","family":"Wikipedia.org","given":"","non-dropping-particle":"","parse-names":false,"suffix":""}],"id":"ITEM-1","issued":{"date-parts":[["2019"]]},"title":"Apache Velocity","type":"webpage"},"uris":["http://www.mendeley.com/documents/?uuid=291a3c9e-97f9-451e-9688-9eb6025095d4"]}],"mendeley":{"formattedCitation":"(WIKIPEDIA.ORG, 2019a)","plainTextFormattedCitation":"(WIKIPEDIA.ORG, 2019a)","previouslyFormattedCitation":"(WIKIPEDIA.ORG, 2019a)"},"properties":{"noteIndex":0},"schema":"https://github.com/citation-style-language/schema/raw/master/csl-citation.json"}</w:instrText>
      </w:r>
      <w:r w:rsidR="00F4107C">
        <w:fldChar w:fldCharType="separate"/>
      </w:r>
      <w:r w:rsidR="00594F63" w:rsidRPr="00594F63">
        <w:rPr>
          <w:noProof/>
        </w:rPr>
        <w:t>(WIKIPEDIA.ORG, 2019a)</w:t>
      </w:r>
      <w:r w:rsidR="00F4107C">
        <w:fldChar w:fldCharType="end"/>
      </w:r>
      <w:r w:rsidR="005D1A5C">
        <w:t xml:space="preserve">. </w:t>
      </w:r>
    </w:p>
    <w:p w14:paraId="5D935834" w14:textId="77777777" w:rsidR="005D1A5C" w:rsidRDefault="005D1A5C" w:rsidP="0029243E">
      <w:r>
        <w:tab/>
      </w:r>
      <w:r w:rsidR="004D3C0C">
        <w:t xml:space="preserve">Com </w:t>
      </w:r>
      <w:proofErr w:type="spellStart"/>
      <w:r>
        <w:t>Velocity</w:t>
      </w:r>
      <w:proofErr w:type="spellEnd"/>
      <w:r w:rsidR="004D3C0C">
        <w:t xml:space="preserve"> </w:t>
      </w:r>
      <w:r>
        <w:t xml:space="preserve">é possível </w:t>
      </w:r>
      <w:r w:rsidR="004D3C0C">
        <w:t xml:space="preserve">formatar </w:t>
      </w:r>
      <w:r>
        <w:t xml:space="preserve">dados de </w:t>
      </w:r>
      <w:r w:rsidR="004D3C0C">
        <w:t xml:space="preserve">objetos </w:t>
      </w:r>
      <w:r w:rsidR="00B87C3B">
        <w:t xml:space="preserve">concretos Java </w:t>
      </w:r>
      <w:r>
        <w:t>para texto, XML, HTML ou qualquer tipo de saída pré-formatada.</w:t>
      </w:r>
      <w:r w:rsidR="00DB5A62">
        <w:t xml:space="preserve"> O motor </w:t>
      </w:r>
      <w:proofErr w:type="spellStart"/>
      <w:r w:rsidR="00DB5A62">
        <w:t>Velocity</w:t>
      </w:r>
      <w:proofErr w:type="spellEnd"/>
      <w:r w:rsidR="00DB5A62">
        <w:t xml:space="preserve"> recebe como entrada o gabarito com as marcações e um objeto Java</w:t>
      </w:r>
      <w:r w:rsidR="001F3560">
        <w:t xml:space="preserve"> com dados brutos acessíveis por meio de uma interface pública,</w:t>
      </w:r>
      <w:r w:rsidR="00832DB4">
        <w:t xml:space="preserve"> que define o contexto de utilização dos dados</w:t>
      </w:r>
      <w:r w:rsidR="004D3C0C">
        <w:t xml:space="preserve"> </w:t>
      </w:r>
      <w:r w:rsidR="00F4107C">
        <w:fldChar w:fldCharType="begin" w:fldLock="1"/>
      </w:r>
      <w:r w:rsidR="00656CD1">
        <w:instrText>ADDIN CSL_CITATION {"citationItems":[{"id":"ITEM-1","itemData":{"DOI":"ISSN 1677-8464","abstract":"Novas técnicas de desenvolvimento de software têm preconizado a divisão de sistemas em camadas especializadas que promovem uma maior flexibilidade na evolução, facilidade de manutenção e modularidade dos sistemas. Uma das camadas sempre presentes em todos os sistemas corresponde àquela relacionada a troca de informações, as quais têm como finalidade implementar a comunicação dos sistemas com um usuário final ou com outros sistemas. Para que esta comunicação possa ser eficiente, as informações trocadas precisam seguir um formato adequado. A implementação da camada de apresentação dos sistemas contam atualmente com ferramentas que facilitam o seu desenvolvimento. Nesta linha, surgiram as tecnologias XML - eXtensible Markup Language (Harold, 1999), JSP Java Server Pages (Juric et al., 2001), PHP (Fischer, 2000) e Velocity (Apache Software Foundation, 2002b). A","author":[{"dropping-particle":"","family":"Cruz","given":"Sérgio Aparecido Braga","non-dropping-particle":"","parse-names":false,"suffix":""},{"dropping-particle":"","family":"Moura","given":"Maria Fernanda","non-dropping-particle":"","parse-names":false,"suffix":""}],"id":"ITEM-1","issued":{"date-parts":[["2002"]]},"page":"10","publisher-place":"Campinas","title":"Formatação de Dados Usando a Ferramenta Velocity","type":"article","volume":"1"},"uris":["http://www.mendeley.com/documents/?uuid=792d91cf-dece-3794-a6cb-afe1a17c4f7b"]}],"mendeley":{"formattedCitation":"(CRUZ; MOURA, 2002)","plainTextFormattedCitation":"(CRUZ; MOURA, 2002)","previouslyFormattedCitation":"(CRUZ; MOURA, 2002)"},"properties":{"noteIndex":0},"schema":"https://github.com/citation-style-language/schema/raw/master/csl-citation.json"}</w:instrText>
      </w:r>
      <w:r w:rsidR="00F4107C">
        <w:fldChar w:fldCharType="separate"/>
      </w:r>
      <w:r w:rsidR="00594F63" w:rsidRPr="00594F63">
        <w:rPr>
          <w:noProof/>
        </w:rPr>
        <w:t>(CRUZ; MOURA, 2002)</w:t>
      </w:r>
      <w:r w:rsidR="00F4107C">
        <w:fldChar w:fldCharType="end"/>
      </w:r>
      <w:r w:rsidR="00832DB4">
        <w:t>.</w:t>
      </w:r>
      <w:r w:rsidR="00DB5A62">
        <w:t xml:space="preserve"> </w:t>
      </w:r>
      <w:r w:rsidR="00832DB4">
        <w:t xml:space="preserve">Essa definição de </w:t>
      </w:r>
      <w:r w:rsidR="001F3560">
        <w:t xml:space="preserve">contexto </w:t>
      </w:r>
      <w:r w:rsidR="00832DB4">
        <w:t xml:space="preserve">faz o mapeamento entre as marcações no gabarito e a saída composta e devidamente formatada </w:t>
      </w:r>
      <w:r w:rsidR="00F4107C">
        <w:fldChar w:fldCharType="begin" w:fldLock="1"/>
      </w:r>
      <w:r w:rsidR="0021217B">
        <w:instrText>ADDIN CSL_CITATION {"citationItems":[{"id":"ITEM-1","itemData":{"ISSN":"1677-8464","abstract":"Uma Análise Comparativa das Soluções Tecnológicas Utilizadas nas Apresentações de Dados da Agência de Informação Embrapa Maria","author":[{"dropping-particle":"","family":"Moura","given":"Maria Fernanda","non-dropping-particle":"","parse-names":false,"suffix":""},{"dropping-particle":"dos","family":"Santos","given":"Adriana Delfino","non-dropping-particle":"","parse-names":false,"suffix":""},{"dropping-particle":"","family":"Macário","given":"Carla Geovana do Nascimento","non-dropping-particle":"","parse-names":false,"suffix":""},{"dropping-particle":"","family":"Cruz","given":"Sérgio Aparecido Braga","non-dropping-particle":"","parse-names":false,"suffix":""}],"id":"ITEM-1","issued":{"date-parts":[["2004"]]},"number-of-pages":"7","publisher":"Embrapa","title":"Comunicado Técnico Uma Análise Comparativa das Soluções Tecnológicas Utilizadas nas Apresentações de Dados da Agência de Informação Embrapa","type":"thesis","volume":"1"},"uris":["http://www.mendeley.com/documents/?uuid=e0962189-2fec-3c86-af76-ba87cc39419b"]}],"mendeley":{"formattedCitation":"(MOURA et al., 2004)","plainTextFormattedCitation":"(MOURA et al., 2004)","previouslyFormattedCitation":"(MOURA et al., 2004)"},"properties":{"noteIndex":0},"schema":"https://github.com/citation-style-language/schema/raw/master/csl-citation.json"}</w:instrText>
      </w:r>
      <w:r w:rsidR="00F4107C">
        <w:fldChar w:fldCharType="separate"/>
      </w:r>
      <w:r w:rsidR="00594F63" w:rsidRPr="0021217B">
        <w:rPr>
          <w:noProof/>
        </w:rPr>
        <w:t>(MOURA et al., 2004)</w:t>
      </w:r>
      <w:r w:rsidR="00F4107C">
        <w:fldChar w:fldCharType="end"/>
      </w:r>
      <w:r w:rsidR="00832DB4">
        <w:t>.</w:t>
      </w:r>
      <w:r w:rsidR="001F3560">
        <w:t xml:space="preserve"> </w:t>
      </w:r>
    </w:p>
    <w:p w14:paraId="78ABB5C1" w14:textId="77777777" w:rsidR="00317D97" w:rsidRDefault="00D87B15" w:rsidP="0029243E">
      <w:r>
        <w:tab/>
        <w:t xml:space="preserve">A linguagem específica do </w:t>
      </w:r>
      <w:proofErr w:type="spellStart"/>
      <w:r>
        <w:t>Velocity</w:t>
      </w:r>
      <w:proofErr w:type="spellEnd"/>
      <w:r>
        <w:t xml:space="preserve"> é a VTL (</w:t>
      </w:r>
      <w:proofErr w:type="spellStart"/>
      <w:r w:rsidRPr="002662CE">
        <w:rPr>
          <w:i/>
        </w:rPr>
        <w:t>Velocity</w:t>
      </w:r>
      <w:proofErr w:type="spellEnd"/>
      <w:r w:rsidRPr="002662CE">
        <w:rPr>
          <w:i/>
        </w:rPr>
        <w:t xml:space="preserve"> </w:t>
      </w:r>
      <w:proofErr w:type="spellStart"/>
      <w:r w:rsidRPr="002662CE">
        <w:rPr>
          <w:i/>
        </w:rPr>
        <w:t>Template</w:t>
      </w:r>
      <w:proofErr w:type="spellEnd"/>
      <w:r w:rsidRPr="002662CE">
        <w:rPr>
          <w:i/>
        </w:rPr>
        <w:t xml:space="preserve"> </w:t>
      </w:r>
      <w:proofErr w:type="spellStart"/>
      <w:r w:rsidRPr="002662CE">
        <w:rPr>
          <w:i/>
        </w:rPr>
        <w:t>Language</w:t>
      </w:r>
      <w:proofErr w:type="spellEnd"/>
      <w:r>
        <w:t>). Como possui especificações muito simples, as marc</w:t>
      </w:r>
      <w:r w:rsidR="004A39B3">
        <w:t xml:space="preserve">ações são de fácil assimilação sendo agrupadas em referências, sempre iniciadas com caractere $ e diretivas, sempre precedidas do caractere #. </w:t>
      </w:r>
    </w:p>
    <w:p w14:paraId="6E689868" w14:textId="77777777" w:rsidR="00D87B15" w:rsidRDefault="009202A8" w:rsidP="009202A8">
      <w:r>
        <w:tab/>
      </w:r>
      <w:r w:rsidR="004A39B3">
        <w:t xml:space="preserve">As referências são usadas para obter valores associados a elas, enquanto as diretivas são utilizadas para manipular a saída baseada nas informações obtidas do objeto Java </w:t>
      </w:r>
      <w:r w:rsidR="00F4107C">
        <w:fldChar w:fldCharType="begin" w:fldLock="1"/>
      </w:r>
      <w:r w:rsidR="00594F63">
        <w:instrText>ADDIN CSL_CITATION {"citationItems":[{"id":"ITEM-1","itemData":{"URL":"https://www.baeldung.com/apache-velocity","abstract":"Introdução ao Apache Velocity","accessed":{"date-parts":[["2019","1","7"]]},"author":[{"dropping-particle":"","family":"Baeldung.com","given":"","non-dropping-particle":"","parse-names":false,"suffix":""}],"id":"ITEM-1","issued":{"date-parts":[["2017"]]},"title":"Introduction to Apache Velocity","type":"webpage"},"uris":["http://www.mendeley.com/documents/?uuid=f59405c1-fe14-37ee-a43e-77e760568273"]}],"mendeley":{"formattedCitation":"(BAELDUNG.COM, 2017)","plainTextFormattedCitation":"(BAELDUNG.COM, 2017)","previouslyFormattedCitation":"(BAELDUNG.COM, 2017)"},"properties":{"noteIndex":0},"schema":"https://github.com/citation-style-language/schema/raw/master/csl-citation.json"}</w:instrText>
      </w:r>
      <w:r w:rsidR="00F4107C">
        <w:fldChar w:fldCharType="separate"/>
      </w:r>
      <w:r w:rsidR="00594F63" w:rsidRPr="00594F63">
        <w:rPr>
          <w:noProof/>
        </w:rPr>
        <w:t>(BAELDUNG.COM, 2017)</w:t>
      </w:r>
      <w:r w:rsidR="00F4107C">
        <w:fldChar w:fldCharType="end"/>
      </w:r>
      <w:r w:rsidR="004A39B3">
        <w:t xml:space="preserve">.  </w:t>
      </w:r>
    </w:p>
    <w:p w14:paraId="3DABD22E" w14:textId="77777777" w:rsidR="004A39B3" w:rsidRDefault="004A39B3" w:rsidP="0029243E">
      <w:r>
        <w:tab/>
        <w:t xml:space="preserve">Os </w:t>
      </w:r>
      <w:proofErr w:type="gramStart"/>
      <w:r>
        <w:t>3</w:t>
      </w:r>
      <w:proofErr w:type="gramEnd"/>
      <w:r>
        <w:t xml:space="preserve"> tipos de referências do </w:t>
      </w:r>
      <w:proofErr w:type="spellStart"/>
      <w:r>
        <w:t>Velocity</w:t>
      </w:r>
      <w:proofErr w:type="spellEnd"/>
      <w:r>
        <w:t xml:space="preserve"> são:</w:t>
      </w:r>
    </w:p>
    <w:p w14:paraId="03AB070E" w14:textId="77777777" w:rsidR="004A39B3" w:rsidRDefault="001C22C0" w:rsidP="002D2717">
      <w:pPr>
        <w:pStyle w:val="PargrafodaLista"/>
        <w:numPr>
          <w:ilvl w:val="0"/>
          <w:numId w:val="7"/>
        </w:numPr>
      </w:pPr>
      <w:r w:rsidRPr="002662CE">
        <w:rPr>
          <w:b/>
        </w:rPr>
        <w:t>Variáveis</w:t>
      </w:r>
      <w:r>
        <w:t>: Podem ser definidas diretamente no gabarito utilizando a diretiva #set (</w:t>
      </w:r>
      <w:r w:rsidR="00881DD3">
        <w:t>$</w:t>
      </w:r>
      <w:r w:rsidR="007112BA">
        <w:t>variável</w:t>
      </w:r>
      <w:r w:rsidR="00881DD3">
        <w:t>=valor</w:t>
      </w:r>
      <w:r>
        <w:t>). Podem receber valores diretamente do objeto Java</w:t>
      </w:r>
      <w:r w:rsidR="002662CE">
        <w:t>.</w:t>
      </w:r>
    </w:p>
    <w:p w14:paraId="533A5D7B" w14:textId="77777777" w:rsidR="001C22C0" w:rsidRDefault="001C22C0" w:rsidP="002D2717">
      <w:pPr>
        <w:pStyle w:val="PargrafodaLista"/>
        <w:numPr>
          <w:ilvl w:val="0"/>
          <w:numId w:val="7"/>
        </w:numPr>
      </w:pPr>
      <w:r w:rsidRPr="002662CE">
        <w:rPr>
          <w:b/>
        </w:rPr>
        <w:lastRenderedPageBreak/>
        <w:t>Propriedades</w:t>
      </w:r>
      <w:r>
        <w:t xml:space="preserve">: </w:t>
      </w:r>
      <w:proofErr w:type="gramStart"/>
      <w:r>
        <w:t>São</w:t>
      </w:r>
      <w:proofErr w:type="gramEnd"/>
      <w:r>
        <w:t xml:space="preserve"> referências a atributos do objeto Java. Podem também fazer referência a um método </w:t>
      </w:r>
      <w:proofErr w:type="spellStart"/>
      <w:r w:rsidRPr="001C22C0">
        <w:rPr>
          <w:i/>
        </w:rPr>
        <w:t>getter</w:t>
      </w:r>
      <w:proofErr w:type="spellEnd"/>
      <w:r w:rsidR="003E1734">
        <w:t xml:space="preserve"> do atributo</w:t>
      </w:r>
      <w:r>
        <w:t>. A definiç</w:t>
      </w:r>
      <w:r w:rsidR="003E1734">
        <w:t xml:space="preserve">ão </w:t>
      </w:r>
      <w:r>
        <w:t xml:space="preserve">no gabarito deve ser feita </w:t>
      </w:r>
      <w:r w:rsidR="003E1734">
        <w:t>da forma $</w:t>
      </w:r>
      <w:proofErr w:type="spellStart"/>
      <w:proofErr w:type="gramStart"/>
      <w:r w:rsidR="003E1734">
        <w:t>objeto.</w:t>
      </w:r>
      <w:proofErr w:type="gramEnd"/>
      <w:r w:rsidR="003E1734">
        <w:t>atributo</w:t>
      </w:r>
      <w:proofErr w:type="spellEnd"/>
      <w:r w:rsidR="002662CE">
        <w:t>.</w:t>
      </w:r>
    </w:p>
    <w:p w14:paraId="012116C6" w14:textId="77777777" w:rsidR="003E1734" w:rsidRDefault="003E1734" w:rsidP="002D2717">
      <w:pPr>
        <w:pStyle w:val="PargrafodaLista"/>
        <w:numPr>
          <w:ilvl w:val="0"/>
          <w:numId w:val="7"/>
        </w:numPr>
      </w:pPr>
      <w:r w:rsidRPr="002662CE">
        <w:rPr>
          <w:b/>
        </w:rPr>
        <w:t>Métodos</w:t>
      </w:r>
      <w:r>
        <w:t>: Devem ser definidos de forma semelhante às propriedades, trazendo o valor retornado pelo método acessado, na forma $</w:t>
      </w:r>
      <w:proofErr w:type="spellStart"/>
      <w:proofErr w:type="gramStart"/>
      <w:r>
        <w:t>objeto.</w:t>
      </w:r>
      <w:proofErr w:type="gramEnd"/>
      <w:r w:rsidR="002662CE">
        <w:t>método</w:t>
      </w:r>
      <w:proofErr w:type="spellEnd"/>
      <w:r w:rsidR="002662CE">
        <w:t>().</w:t>
      </w:r>
    </w:p>
    <w:p w14:paraId="6D734A4C" w14:textId="77777777" w:rsidR="005128AB" w:rsidRDefault="005128AB" w:rsidP="005128AB">
      <w:pPr>
        <w:pStyle w:val="PargrafodaLista"/>
        <w:ind w:left="1080"/>
      </w:pPr>
    </w:p>
    <w:p w14:paraId="7AF6316E" w14:textId="77777777" w:rsidR="003E1734" w:rsidRDefault="00DE1705" w:rsidP="005B5AD8">
      <w:r>
        <w:tab/>
      </w:r>
      <w:r w:rsidR="00881DD3">
        <w:t xml:space="preserve">O resultado no documento final de saída de uma referência será sempre o valor </w:t>
      </w:r>
      <w:r w:rsidR="00115784">
        <w:t>obtido</w:t>
      </w:r>
      <w:r w:rsidR="00881DD3">
        <w:t xml:space="preserve"> convertido em uma cadeia de caracteres ou uma </w:t>
      </w:r>
      <w:proofErr w:type="spellStart"/>
      <w:r w:rsidR="00881DD3" w:rsidRPr="005B5AD8">
        <w:t>string</w:t>
      </w:r>
      <w:proofErr w:type="spellEnd"/>
      <w:r w:rsidR="00333052" w:rsidRPr="005B5AD8">
        <w:t xml:space="preserve"> </w:t>
      </w:r>
      <w:r w:rsidR="00F4107C" w:rsidRPr="005B5AD8">
        <w:fldChar w:fldCharType="begin" w:fldLock="1"/>
      </w:r>
      <w:r w:rsidR="00594F63">
        <w:instrText>ADDIN CSL_CITATION {"citationItems":[{"id":"ITEM-1","itemData":{"URL":"https://www.baeldung.com/apache-velocity","abstract":"Introdução ao Apache Velocity","accessed":{"date-parts":[["2019","1","7"]]},"author":[{"dropping-particle":"","family":"Baeldung.com","given":"","non-dropping-particle":"","parse-names":false,"suffix":""}],"id":"ITEM-1","issued":{"date-parts":[["2017"]]},"title":"Introduction to Apache Velocity","type":"webpage"},"uris":["http://www.mendeley.com/documents/?uuid=f59405c1-fe14-37ee-a43e-77e760568273"]}],"mendeley":{"formattedCitation":"(BAELDUNG.COM, 2017)","plainTextFormattedCitation":"(BAELDUNG.COM, 2017)","previouslyFormattedCitation":"(BAELDUNG.COM, 2017)"},"properties":{"noteIndex":0},"schema":"https://github.com/citation-style-language/schema/raw/master/csl-citation.json"}</w:instrText>
      </w:r>
      <w:r w:rsidR="00F4107C" w:rsidRPr="005B5AD8">
        <w:fldChar w:fldCharType="separate"/>
      </w:r>
      <w:r w:rsidR="00594F63" w:rsidRPr="00594F63">
        <w:rPr>
          <w:noProof/>
        </w:rPr>
        <w:t>(BAELDUNG.COM, 2017)</w:t>
      </w:r>
      <w:r w:rsidR="00F4107C" w:rsidRPr="005B5AD8">
        <w:fldChar w:fldCharType="end"/>
      </w:r>
      <w:r w:rsidR="00881DD3">
        <w:t>.</w:t>
      </w:r>
    </w:p>
    <w:p w14:paraId="51D33D06" w14:textId="77777777" w:rsidR="004A4A5F" w:rsidRDefault="00605BB9" w:rsidP="005B5AD8">
      <w:r>
        <w:tab/>
      </w:r>
      <w:r w:rsidR="00E5548F">
        <w:t>A VTL possui um conjunto bastante completo de diretivas, garantindo a máxima flexibilidade na aplicação dos gabaritos em diversos tipos de domínios.</w:t>
      </w:r>
      <w:r w:rsidR="00DF39ED">
        <w:t xml:space="preserve"> </w:t>
      </w:r>
      <w:r w:rsidR="00E952DE">
        <w:t>A</w:t>
      </w:r>
      <w:r w:rsidR="00353F95">
        <w:t xml:space="preserve"> </w:t>
      </w:r>
      <w:r w:rsidR="00CC3D10">
        <w:t>Tabela</w:t>
      </w:r>
      <w:r w:rsidR="00093173" w:rsidRPr="00093173">
        <w:t xml:space="preserve"> </w:t>
      </w:r>
      <w:r w:rsidR="003B2B49">
        <w:t>2</w:t>
      </w:r>
      <w:r w:rsidR="002662CE" w:rsidRPr="00093173">
        <w:t xml:space="preserve"> </w:t>
      </w:r>
      <w:r w:rsidR="00093173">
        <w:t>representa</w:t>
      </w:r>
      <w:r w:rsidR="00353F95">
        <w:t xml:space="preserve"> uma listagem resumida contendo as diretivas e sua</w:t>
      </w:r>
      <w:r w:rsidR="006D7112">
        <w:t>s</w:t>
      </w:r>
      <w:r w:rsidR="00353F95">
        <w:t xml:space="preserve"> funcionalidade</w:t>
      </w:r>
      <w:r w:rsidR="006D7112">
        <w:t>s</w:t>
      </w:r>
      <w:r w:rsidR="00E952DE">
        <w:t>, bem como um exemplo simples de como utilizar a sintaxe da linguagem</w:t>
      </w:r>
      <w:r w:rsidR="00353F95">
        <w:t>.</w:t>
      </w:r>
    </w:p>
    <w:p w14:paraId="2FD8F6F5" w14:textId="77777777" w:rsidR="00353F95" w:rsidRDefault="00353F95" w:rsidP="00240C55"/>
    <w:p w14:paraId="3186DE6F" w14:textId="77777777" w:rsidR="00605BB9" w:rsidRDefault="004A51A7" w:rsidP="004A51A7">
      <w:pPr>
        <w:spacing w:after="160" w:line="240" w:lineRule="auto"/>
        <w:jc w:val="center"/>
        <w:rPr>
          <w:b/>
          <w:sz w:val="20"/>
          <w:szCs w:val="20"/>
        </w:rPr>
      </w:pPr>
      <w:r>
        <w:rPr>
          <w:b/>
          <w:sz w:val="20"/>
          <w:szCs w:val="20"/>
        </w:rPr>
        <w:t>Tabela 2</w:t>
      </w:r>
      <w:r w:rsidR="00093173" w:rsidRPr="006D7112">
        <w:rPr>
          <w:b/>
          <w:sz w:val="20"/>
          <w:szCs w:val="20"/>
        </w:rPr>
        <w:t xml:space="preserve"> </w:t>
      </w:r>
      <w:r w:rsidR="006D7112" w:rsidRPr="006D7112">
        <w:rPr>
          <w:b/>
          <w:sz w:val="20"/>
          <w:szCs w:val="20"/>
        </w:rPr>
        <w:t xml:space="preserve">- Resumo de diretivas Apache </w:t>
      </w:r>
      <w:proofErr w:type="spellStart"/>
      <w:r w:rsidR="006D7112" w:rsidRPr="006D7112">
        <w:rPr>
          <w:b/>
          <w:sz w:val="20"/>
          <w:szCs w:val="20"/>
        </w:rPr>
        <w:t>Velocity</w:t>
      </w:r>
      <w:proofErr w:type="spellEnd"/>
      <w:r w:rsidR="006D7112" w:rsidRPr="006D7112">
        <w:rPr>
          <w:b/>
          <w:sz w:val="20"/>
          <w:szCs w:val="20"/>
        </w:rPr>
        <w:t xml:space="preserve"> VTL</w:t>
      </w:r>
    </w:p>
    <w:tbl>
      <w:tblPr>
        <w:tblW w:w="9087" w:type="dxa"/>
        <w:tblInd w:w="55" w:type="dxa"/>
        <w:tblCellMar>
          <w:left w:w="70" w:type="dxa"/>
          <w:right w:w="70" w:type="dxa"/>
        </w:tblCellMar>
        <w:tblLook w:val="04A0" w:firstRow="1" w:lastRow="0" w:firstColumn="1" w:lastColumn="0" w:noHBand="0" w:noVBand="1"/>
      </w:tblPr>
      <w:tblGrid>
        <w:gridCol w:w="5500"/>
        <w:gridCol w:w="3587"/>
      </w:tblGrid>
      <w:tr w:rsidR="004A51A7" w:rsidRPr="004A51A7" w14:paraId="62280969" w14:textId="77777777" w:rsidTr="004A51A7">
        <w:trPr>
          <w:trHeight w:val="315"/>
        </w:trPr>
        <w:tc>
          <w:tcPr>
            <w:tcW w:w="55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102277"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Notação de Variável</w:t>
            </w:r>
          </w:p>
        </w:tc>
        <w:tc>
          <w:tcPr>
            <w:tcW w:w="3587" w:type="dxa"/>
            <w:tcBorders>
              <w:top w:val="single" w:sz="4" w:space="0" w:color="auto"/>
              <w:left w:val="nil"/>
              <w:bottom w:val="single" w:sz="4" w:space="0" w:color="auto"/>
              <w:right w:val="single" w:sz="4" w:space="0" w:color="auto"/>
            </w:tcBorders>
            <w:shd w:val="clear" w:color="auto" w:fill="auto"/>
            <w:vAlign w:val="center"/>
            <w:hideMark/>
          </w:tcPr>
          <w:p w14:paraId="6C06F669"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
        </w:tc>
      </w:tr>
      <w:tr w:rsidR="004A51A7" w:rsidRPr="004A51A7" w14:paraId="7DCDE367" w14:textId="7777777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34FDF74F"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Comentários de uma linha</w:t>
            </w:r>
          </w:p>
        </w:tc>
        <w:tc>
          <w:tcPr>
            <w:tcW w:w="3587" w:type="dxa"/>
            <w:tcBorders>
              <w:top w:val="nil"/>
              <w:left w:val="nil"/>
              <w:bottom w:val="single" w:sz="4" w:space="0" w:color="auto"/>
              <w:right w:val="single" w:sz="4" w:space="0" w:color="auto"/>
            </w:tcBorders>
            <w:shd w:val="clear" w:color="auto" w:fill="auto"/>
            <w:vAlign w:val="center"/>
            <w:hideMark/>
          </w:tcPr>
          <w:p w14:paraId="0E055656"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r w:rsidR="002B40DC">
              <w:rPr>
                <w:rFonts w:eastAsia="Arial Unicode MS" w:cs="Arial"/>
                <w:color w:val="000000"/>
                <w:sz w:val="18"/>
                <w:szCs w:val="18"/>
                <w:lang w:eastAsia="pt-BR"/>
              </w:rPr>
              <w:t xml:space="preserve"> </w:t>
            </w:r>
            <w:r w:rsidRPr="004A51A7">
              <w:rPr>
                <w:rFonts w:eastAsia="Arial Unicode MS" w:cs="Arial"/>
                <w:color w:val="000000"/>
                <w:sz w:val="18"/>
                <w:szCs w:val="18"/>
                <w:lang w:eastAsia="pt-BR"/>
              </w:rPr>
              <w:t>#</w:t>
            </w:r>
          </w:p>
        </w:tc>
      </w:tr>
      <w:tr w:rsidR="004A51A7" w:rsidRPr="004A51A7" w14:paraId="137D4AAE" w14:textId="7777777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5E99CF2B"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Comentários de múltiplas linhas</w:t>
            </w:r>
          </w:p>
        </w:tc>
        <w:tc>
          <w:tcPr>
            <w:tcW w:w="3587" w:type="dxa"/>
            <w:tcBorders>
              <w:top w:val="nil"/>
              <w:left w:val="nil"/>
              <w:bottom w:val="single" w:sz="4" w:space="0" w:color="auto"/>
              <w:right w:val="single" w:sz="4" w:space="0" w:color="auto"/>
            </w:tcBorders>
            <w:shd w:val="clear" w:color="auto" w:fill="auto"/>
            <w:vAlign w:val="center"/>
            <w:hideMark/>
          </w:tcPr>
          <w:p w14:paraId="4DAD7C10"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gramStart"/>
            <w:r w:rsidRPr="004A51A7">
              <w:rPr>
                <w:rFonts w:eastAsia="Arial Unicode MS" w:cs="Arial"/>
                <w:color w:val="000000"/>
                <w:sz w:val="18"/>
                <w:szCs w:val="18"/>
                <w:lang w:eastAsia="pt-BR"/>
              </w:rPr>
              <w:t xml:space="preserve"> </w:t>
            </w:r>
            <w:r w:rsidR="002B40DC">
              <w:rPr>
                <w:rFonts w:eastAsia="Arial Unicode MS" w:cs="Arial"/>
                <w:color w:val="000000"/>
                <w:sz w:val="18"/>
                <w:szCs w:val="18"/>
                <w:lang w:eastAsia="pt-BR"/>
              </w:rPr>
              <w:t xml:space="preserve">   </w:t>
            </w:r>
            <w:proofErr w:type="gramEnd"/>
            <w:r w:rsidRPr="004A51A7">
              <w:rPr>
                <w:rFonts w:eastAsia="Arial Unicode MS" w:cs="Arial"/>
                <w:color w:val="000000"/>
                <w:sz w:val="18"/>
                <w:szCs w:val="18"/>
                <w:lang w:eastAsia="pt-BR"/>
              </w:rPr>
              <w:t>*#</w:t>
            </w:r>
          </w:p>
        </w:tc>
      </w:tr>
      <w:tr w:rsidR="004A51A7" w:rsidRPr="004A51A7" w14:paraId="1E7F1B3A" w14:textId="77777777" w:rsidTr="004A51A7">
        <w:trPr>
          <w:trHeight w:val="330"/>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48A6B905"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Operadores aritméticos</w:t>
            </w:r>
          </w:p>
        </w:tc>
        <w:tc>
          <w:tcPr>
            <w:tcW w:w="3587" w:type="dxa"/>
            <w:tcBorders>
              <w:top w:val="nil"/>
              <w:left w:val="nil"/>
              <w:bottom w:val="single" w:sz="4" w:space="0" w:color="auto"/>
              <w:right w:val="single" w:sz="4" w:space="0" w:color="auto"/>
            </w:tcBorders>
            <w:shd w:val="clear" w:color="auto" w:fill="auto"/>
            <w:vAlign w:val="center"/>
            <w:hideMark/>
          </w:tcPr>
          <w:p w14:paraId="3F14DD6B"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 -, *, /, % (modulo)</w:t>
            </w:r>
          </w:p>
        </w:tc>
      </w:tr>
      <w:tr w:rsidR="004A51A7" w:rsidRPr="004A51A7" w14:paraId="023C598D" w14:textId="77777777" w:rsidTr="004A51A7">
        <w:trPr>
          <w:trHeight w:val="40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0D44533E"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Relacional (não só equivalência, comparação de objetos</w:t>
            </w:r>
            <w:proofErr w:type="gramStart"/>
            <w:r w:rsidRPr="004A51A7">
              <w:rPr>
                <w:rFonts w:eastAsia="Times New Roman" w:cs="Arial"/>
                <w:color w:val="000000"/>
                <w:sz w:val="18"/>
                <w:szCs w:val="18"/>
                <w:lang w:eastAsia="pt-BR"/>
              </w:rPr>
              <w:t>)</w:t>
            </w:r>
            <w:proofErr w:type="gramEnd"/>
          </w:p>
        </w:tc>
        <w:tc>
          <w:tcPr>
            <w:tcW w:w="3587" w:type="dxa"/>
            <w:tcBorders>
              <w:top w:val="nil"/>
              <w:left w:val="nil"/>
              <w:bottom w:val="single" w:sz="4" w:space="0" w:color="auto"/>
              <w:right w:val="single" w:sz="4" w:space="0" w:color="auto"/>
            </w:tcBorders>
            <w:shd w:val="clear" w:color="auto" w:fill="auto"/>
            <w:vAlign w:val="center"/>
            <w:hideMark/>
          </w:tcPr>
          <w:p w14:paraId="113A3CD4"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
        </w:tc>
      </w:tr>
      <w:tr w:rsidR="004A51A7" w:rsidRPr="004A51A7" w14:paraId="717B220A" w14:textId="7777777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6044231A"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Operadores lógicos</w:t>
            </w:r>
          </w:p>
        </w:tc>
        <w:tc>
          <w:tcPr>
            <w:tcW w:w="3587" w:type="dxa"/>
            <w:tcBorders>
              <w:top w:val="nil"/>
              <w:left w:val="nil"/>
              <w:bottom w:val="single" w:sz="4" w:space="0" w:color="auto"/>
              <w:right w:val="single" w:sz="4" w:space="0" w:color="auto"/>
            </w:tcBorders>
            <w:shd w:val="clear" w:color="auto" w:fill="auto"/>
            <w:vAlign w:val="center"/>
            <w:hideMark/>
          </w:tcPr>
          <w:p w14:paraId="31039515"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&amp;&amp;, |</w:t>
            </w:r>
            <w:proofErr w:type="gramStart"/>
            <w:r w:rsidRPr="004A51A7">
              <w:rPr>
                <w:rFonts w:eastAsia="Arial Unicode MS" w:cs="Arial"/>
                <w:color w:val="000000"/>
                <w:sz w:val="18"/>
                <w:szCs w:val="18"/>
                <w:lang w:eastAsia="pt-BR"/>
              </w:rPr>
              <w:t>, !</w:t>
            </w:r>
            <w:proofErr w:type="gramEnd"/>
          </w:p>
        </w:tc>
      </w:tr>
      <w:tr w:rsidR="004A51A7" w:rsidRPr="004A51A7" w14:paraId="67201212" w14:textId="7777777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1BD5CA8D"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Operadores de faixas (usado em loops)</w:t>
            </w:r>
          </w:p>
        </w:tc>
        <w:tc>
          <w:tcPr>
            <w:tcW w:w="3587" w:type="dxa"/>
            <w:tcBorders>
              <w:top w:val="nil"/>
              <w:left w:val="nil"/>
              <w:bottom w:val="single" w:sz="4" w:space="0" w:color="auto"/>
              <w:right w:val="single" w:sz="4" w:space="0" w:color="auto"/>
            </w:tcBorders>
            <w:shd w:val="clear" w:color="auto" w:fill="auto"/>
            <w:vAlign w:val="center"/>
            <w:hideMark/>
          </w:tcPr>
          <w:p w14:paraId="73C852DE"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spellStart"/>
            <w:r w:rsidRPr="004A51A7">
              <w:rPr>
                <w:rFonts w:eastAsia="Arial Unicode MS" w:cs="Arial"/>
                <w:color w:val="000000"/>
                <w:sz w:val="18"/>
                <w:szCs w:val="18"/>
                <w:lang w:eastAsia="pt-BR"/>
              </w:rPr>
              <w:t>n</w:t>
            </w:r>
            <w:proofErr w:type="gramStart"/>
            <w:r w:rsidRPr="004A51A7">
              <w:rPr>
                <w:rFonts w:eastAsia="Arial Unicode MS" w:cs="Arial"/>
                <w:color w:val="000000"/>
                <w:sz w:val="18"/>
                <w:szCs w:val="18"/>
                <w:lang w:eastAsia="pt-BR"/>
              </w:rPr>
              <w:t>..</w:t>
            </w:r>
            <w:proofErr w:type="gramEnd"/>
            <w:r w:rsidRPr="004A51A7">
              <w:rPr>
                <w:rFonts w:eastAsia="Arial Unicode MS" w:cs="Arial"/>
                <w:color w:val="000000"/>
                <w:sz w:val="18"/>
                <w:szCs w:val="18"/>
                <w:lang w:eastAsia="pt-BR"/>
              </w:rPr>
              <w:t>m</w:t>
            </w:r>
            <w:proofErr w:type="spellEnd"/>
            <w:r w:rsidRPr="004A51A7">
              <w:rPr>
                <w:rFonts w:eastAsia="Arial Unicode MS" w:cs="Arial"/>
                <w:color w:val="000000"/>
                <w:sz w:val="18"/>
                <w:szCs w:val="18"/>
                <w:lang w:eastAsia="pt-BR"/>
              </w:rPr>
              <w:t>]</w:t>
            </w:r>
          </w:p>
        </w:tc>
      </w:tr>
      <w:tr w:rsidR="004A51A7" w:rsidRPr="004A51A7" w14:paraId="4574225C" w14:textId="7777777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54622D74"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Caractere de escape</w:t>
            </w:r>
          </w:p>
        </w:tc>
        <w:tc>
          <w:tcPr>
            <w:tcW w:w="3587" w:type="dxa"/>
            <w:tcBorders>
              <w:top w:val="nil"/>
              <w:left w:val="nil"/>
              <w:bottom w:val="single" w:sz="4" w:space="0" w:color="auto"/>
              <w:right w:val="single" w:sz="4" w:space="0" w:color="auto"/>
            </w:tcBorders>
            <w:shd w:val="clear" w:color="auto" w:fill="auto"/>
            <w:vAlign w:val="center"/>
            <w:hideMark/>
          </w:tcPr>
          <w:p w14:paraId="5576B114"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
        </w:tc>
      </w:tr>
      <w:tr w:rsidR="004A51A7" w:rsidRPr="004A51A7" w14:paraId="769067FC" w14:textId="7777777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1356F1F3"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Referencia a uma variável</w:t>
            </w:r>
          </w:p>
        </w:tc>
        <w:tc>
          <w:tcPr>
            <w:tcW w:w="3587" w:type="dxa"/>
            <w:tcBorders>
              <w:top w:val="nil"/>
              <w:left w:val="nil"/>
              <w:bottom w:val="single" w:sz="4" w:space="0" w:color="auto"/>
              <w:right w:val="single" w:sz="4" w:space="0" w:color="auto"/>
            </w:tcBorders>
            <w:shd w:val="clear" w:color="auto" w:fill="auto"/>
            <w:vAlign w:val="center"/>
            <w:hideMark/>
          </w:tcPr>
          <w:p w14:paraId="098CB88B"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spellStart"/>
            <w:r w:rsidRPr="004A51A7">
              <w:rPr>
                <w:rFonts w:eastAsia="Arial Unicode MS" w:cs="Arial"/>
                <w:color w:val="000000"/>
                <w:sz w:val="18"/>
                <w:szCs w:val="18"/>
                <w:lang w:eastAsia="pt-BR"/>
              </w:rPr>
              <w:t>foo</w:t>
            </w:r>
            <w:proofErr w:type="spellEnd"/>
          </w:p>
        </w:tc>
      </w:tr>
      <w:tr w:rsidR="004A51A7" w:rsidRPr="004A51A7" w14:paraId="191D0908" w14:textId="7777777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1CF2374B"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Referencia a uma variável</w:t>
            </w:r>
            <w:proofErr w:type="gramStart"/>
            <w:r w:rsidRPr="004A51A7">
              <w:rPr>
                <w:rFonts w:eastAsia="Times New Roman" w:cs="Arial"/>
                <w:color w:val="000000"/>
                <w:sz w:val="18"/>
                <w:szCs w:val="18"/>
                <w:lang w:eastAsia="pt-BR"/>
              </w:rPr>
              <w:t xml:space="preserve">  </w:t>
            </w:r>
            <w:proofErr w:type="gramEnd"/>
            <w:r w:rsidRPr="004A51A7">
              <w:rPr>
                <w:rFonts w:eastAsia="Times New Roman" w:cs="Arial"/>
                <w:color w:val="000000"/>
                <w:sz w:val="18"/>
                <w:szCs w:val="18"/>
                <w:lang w:eastAsia="pt-BR"/>
              </w:rPr>
              <w:t>(se valor for nulo, imprime vazio)</w:t>
            </w:r>
          </w:p>
        </w:tc>
        <w:tc>
          <w:tcPr>
            <w:tcW w:w="3587" w:type="dxa"/>
            <w:tcBorders>
              <w:top w:val="nil"/>
              <w:left w:val="nil"/>
              <w:bottom w:val="single" w:sz="4" w:space="0" w:color="auto"/>
              <w:right w:val="single" w:sz="4" w:space="0" w:color="auto"/>
            </w:tcBorders>
            <w:shd w:val="clear" w:color="auto" w:fill="auto"/>
            <w:vAlign w:val="center"/>
            <w:hideMark/>
          </w:tcPr>
          <w:p w14:paraId="133FFEC2"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spellStart"/>
            <w:proofErr w:type="gramStart"/>
            <w:r w:rsidRPr="004A51A7">
              <w:rPr>
                <w:rFonts w:eastAsia="Arial Unicode MS" w:cs="Arial"/>
                <w:color w:val="000000"/>
                <w:sz w:val="18"/>
                <w:szCs w:val="18"/>
                <w:lang w:eastAsia="pt-BR"/>
              </w:rPr>
              <w:t>foo</w:t>
            </w:r>
            <w:proofErr w:type="spellEnd"/>
            <w:proofErr w:type="gramEnd"/>
          </w:p>
        </w:tc>
      </w:tr>
      <w:tr w:rsidR="004A51A7" w:rsidRPr="004A51A7" w14:paraId="4E90DF75" w14:textId="77777777" w:rsidTr="004A51A7">
        <w:trPr>
          <w:trHeight w:val="34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09F0465C"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 xml:space="preserve">Atribuir valor a uma variável (literal </w:t>
            </w:r>
            <w:proofErr w:type="spellStart"/>
            <w:r w:rsidRPr="004A51A7">
              <w:rPr>
                <w:rFonts w:eastAsia="Times New Roman" w:cs="Arial"/>
                <w:color w:val="000000"/>
                <w:sz w:val="18"/>
                <w:szCs w:val="18"/>
                <w:lang w:eastAsia="pt-BR"/>
              </w:rPr>
              <w:t>string</w:t>
            </w:r>
            <w:proofErr w:type="spellEnd"/>
            <w:r w:rsidRPr="004A51A7">
              <w:rPr>
                <w:rFonts w:eastAsia="Times New Roman" w:cs="Arial"/>
                <w:color w:val="000000"/>
                <w:sz w:val="18"/>
                <w:szCs w:val="18"/>
                <w:lang w:eastAsia="pt-BR"/>
              </w:rPr>
              <w:t>)</w:t>
            </w:r>
          </w:p>
        </w:tc>
        <w:tc>
          <w:tcPr>
            <w:tcW w:w="3587" w:type="dxa"/>
            <w:tcBorders>
              <w:top w:val="nil"/>
              <w:left w:val="nil"/>
              <w:bottom w:val="single" w:sz="4" w:space="0" w:color="auto"/>
              <w:right w:val="single" w:sz="4" w:space="0" w:color="auto"/>
            </w:tcBorders>
            <w:shd w:val="clear" w:color="auto" w:fill="auto"/>
            <w:vAlign w:val="center"/>
            <w:hideMark/>
          </w:tcPr>
          <w:p w14:paraId="61C7F1B7"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 xml:space="preserve">#set </w:t>
            </w:r>
            <w:proofErr w:type="gramStart"/>
            <w:r w:rsidRPr="004A51A7">
              <w:rPr>
                <w:rFonts w:eastAsia="Arial Unicode MS" w:cs="Arial"/>
                <w:color w:val="000000"/>
                <w:sz w:val="18"/>
                <w:szCs w:val="18"/>
                <w:lang w:eastAsia="pt-BR"/>
              </w:rPr>
              <w:t xml:space="preserve">( </w:t>
            </w:r>
            <w:proofErr w:type="gramEnd"/>
            <w:r w:rsidRPr="004A51A7">
              <w:rPr>
                <w:rFonts w:eastAsia="Arial Unicode MS" w:cs="Arial"/>
                <w:color w:val="000000"/>
                <w:sz w:val="18"/>
                <w:szCs w:val="18"/>
                <w:lang w:eastAsia="pt-BR"/>
              </w:rPr>
              <w:t>$!</w:t>
            </w:r>
            <w:proofErr w:type="spellStart"/>
            <w:r w:rsidRPr="004A51A7">
              <w:rPr>
                <w:rFonts w:eastAsia="Arial Unicode MS" w:cs="Arial"/>
                <w:color w:val="000000"/>
                <w:sz w:val="18"/>
                <w:szCs w:val="18"/>
                <w:lang w:eastAsia="pt-BR"/>
              </w:rPr>
              <w:t>foo</w:t>
            </w:r>
            <w:proofErr w:type="spellEnd"/>
            <w:r w:rsidRPr="004A51A7">
              <w:rPr>
                <w:rFonts w:eastAsia="Arial Unicode MS" w:cs="Arial"/>
                <w:color w:val="000000"/>
                <w:sz w:val="18"/>
                <w:szCs w:val="18"/>
                <w:lang w:eastAsia="pt-BR"/>
              </w:rPr>
              <w:t xml:space="preserve"> = "</w:t>
            </w:r>
            <w:proofErr w:type="spellStart"/>
            <w:r w:rsidRPr="004A51A7">
              <w:rPr>
                <w:rFonts w:eastAsia="Arial Unicode MS" w:cs="Arial"/>
                <w:color w:val="000000"/>
                <w:sz w:val="18"/>
                <w:szCs w:val="18"/>
                <w:lang w:eastAsia="pt-BR"/>
              </w:rPr>
              <w:t>Velocity</w:t>
            </w:r>
            <w:proofErr w:type="spellEnd"/>
            <w:r w:rsidRPr="004A51A7">
              <w:rPr>
                <w:rFonts w:eastAsia="Arial Unicode MS" w:cs="Arial"/>
                <w:color w:val="000000"/>
                <w:sz w:val="18"/>
                <w:szCs w:val="18"/>
                <w:lang w:eastAsia="pt-BR"/>
              </w:rPr>
              <w:t>" )</w:t>
            </w:r>
          </w:p>
        </w:tc>
      </w:tr>
      <w:tr w:rsidR="004A51A7" w:rsidRPr="004A51A7" w14:paraId="1EFA2D0D" w14:textId="7777777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26D96D83"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 xml:space="preserve">Referência a uma chave de </w:t>
            </w:r>
            <w:proofErr w:type="spellStart"/>
            <w:r w:rsidRPr="004A51A7">
              <w:rPr>
                <w:rFonts w:eastAsia="Times New Roman" w:cs="Arial"/>
                <w:color w:val="000000"/>
                <w:sz w:val="18"/>
                <w:szCs w:val="18"/>
                <w:lang w:eastAsia="pt-BR"/>
              </w:rPr>
              <w:t>hashtable</w:t>
            </w:r>
            <w:proofErr w:type="spellEnd"/>
            <w:r w:rsidRPr="004A51A7">
              <w:rPr>
                <w:rFonts w:eastAsia="Times New Roman" w:cs="Arial"/>
                <w:color w:val="000000"/>
                <w:sz w:val="18"/>
                <w:szCs w:val="18"/>
                <w:lang w:eastAsia="pt-BR"/>
              </w:rPr>
              <w:t xml:space="preserve"> ou a um método </w:t>
            </w:r>
            <w:proofErr w:type="spellStart"/>
            <w:r w:rsidRPr="004A51A7">
              <w:rPr>
                <w:rFonts w:eastAsia="Times New Roman" w:cs="Arial"/>
                <w:color w:val="000000"/>
                <w:sz w:val="18"/>
                <w:szCs w:val="18"/>
                <w:lang w:eastAsia="pt-BR"/>
              </w:rPr>
              <w:t>get</w:t>
            </w:r>
            <w:proofErr w:type="spellEnd"/>
            <w:r w:rsidRPr="004A51A7">
              <w:rPr>
                <w:rFonts w:eastAsia="Times New Roman" w:cs="Arial"/>
                <w:color w:val="000000"/>
                <w:sz w:val="18"/>
                <w:szCs w:val="18"/>
                <w:lang w:eastAsia="pt-BR"/>
              </w:rPr>
              <w:t>.</w:t>
            </w:r>
          </w:p>
        </w:tc>
        <w:tc>
          <w:tcPr>
            <w:tcW w:w="3587" w:type="dxa"/>
            <w:tcBorders>
              <w:top w:val="nil"/>
              <w:left w:val="nil"/>
              <w:bottom w:val="nil"/>
              <w:right w:val="single" w:sz="4" w:space="0" w:color="auto"/>
            </w:tcBorders>
            <w:shd w:val="clear" w:color="auto" w:fill="auto"/>
            <w:vAlign w:val="center"/>
            <w:hideMark/>
          </w:tcPr>
          <w:p w14:paraId="7E4B048A"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spellStart"/>
            <w:proofErr w:type="gramStart"/>
            <w:r w:rsidRPr="004A51A7">
              <w:rPr>
                <w:rFonts w:eastAsia="Arial Unicode MS" w:cs="Arial"/>
                <w:color w:val="000000"/>
                <w:sz w:val="18"/>
                <w:szCs w:val="18"/>
                <w:lang w:eastAsia="pt-BR"/>
              </w:rPr>
              <w:t>customer.</w:t>
            </w:r>
            <w:proofErr w:type="gramEnd"/>
            <w:r w:rsidRPr="004A51A7">
              <w:rPr>
                <w:rFonts w:eastAsia="Arial Unicode MS" w:cs="Arial"/>
                <w:color w:val="000000"/>
                <w:sz w:val="18"/>
                <w:szCs w:val="18"/>
                <w:lang w:eastAsia="pt-BR"/>
              </w:rPr>
              <w:t>address</w:t>
            </w:r>
            <w:proofErr w:type="spellEnd"/>
          </w:p>
        </w:tc>
      </w:tr>
      <w:tr w:rsidR="004A51A7" w:rsidRPr="00552D85" w14:paraId="64F2B834" w14:textId="77777777" w:rsidTr="004A51A7">
        <w:trPr>
          <w:trHeight w:val="300"/>
        </w:trPr>
        <w:tc>
          <w:tcPr>
            <w:tcW w:w="5500" w:type="dxa"/>
            <w:vMerge w:val="restart"/>
            <w:tcBorders>
              <w:top w:val="nil"/>
              <w:left w:val="single" w:sz="4" w:space="0" w:color="auto"/>
              <w:bottom w:val="single" w:sz="4" w:space="0" w:color="auto"/>
              <w:right w:val="nil"/>
            </w:tcBorders>
            <w:shd w:val="clear" w:color="auto" w:fill="auto"/>
            <w:vAlign w:val="center"/>
            <w:hideMark/>
          </w:tcPr>
          <w:p w14:paraId="7E9F1C91"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Afirmação condicional</w:t>
            </w:r>
          </w:p>
        </w:tc>
        <w:tc>
          <w:tcPr>
            <w:tcW w:w="3587" w:type="dxa"/>
            <w:tcBorders>
              <w:top w:val="single" w:sz="4" w:space="0" w:color="auto"/>
              <w:left w:val="single" w:sz="4" w:space="0" w:color="auto"/>
              <w:bottom w:val="nil"/>
              <w:right w:val="single" w:sz="4" w:space="0" w:color="auto"/>
            </w:tcBorders>
            <w:shd w:val="clear" w:color="auto" w:fill="auto"/>
            <w:vAlign w:val="center"/>
            <w:hideMark/>
          </w:tcPr>
          <w:p w14:paraId="3917E681" w14:textId="77777777" w:rsidR="004A51A7" w:rsidRPr="00552D85" w:rsidRDefault="004A51A7" w:rsidP="004A51A7">
            <w:pPr>
              <w:spacing w:line="240" w:lineRule="auto"/>
              <w:jc w:val="left"/>
              <w:rPr>
                <w:rFonts w:eastAsia="Arial Unicode MS" w:cs="Arial"/>
                <w:color w:val="000000"/>
                <w:sz w:val="18"/>
                <w:szCs w:val="18"/>
                <w:lang w:val="en-US" w:eastAsia="pt-BR"/>
              </w:rPr>
            </w:pPr>
            <w:r w:rsidRPr="00552D85">
              <w:rPr>
                <w:rFonts w:eastAsia="Arial Unicode MS" w:cs="Arial"/>
                <w:color w:val="000000"/>
                <w:sz w:val="18"/>
                <w:szCs w:val="18"/>
                <w:lang w:val="en-US" w:eastAsia="pt-BR"/>
              </w:rPr>
              <w:t>#if ($foo) &lt;p&gt;Velocity!&lt;/p&gt;</w:t>
            </w:r>
          </w:p>
        </w:tc>
      </w:tr>
      <w:tr w:rsidR="004A51A7" w:rsidRPr="00552D85" w14:paraId="24D0BEF4" w14:textId="77777777" w:rsidTr="004A51A7">
        <w:trPr>
          <w:trHeight w:val="390"/>
        </w:trPr>
        <w:tc>
          <w:tcPr>
            <w:tcW w:w="5500" w:type="dxa"/>
            <w:vMerge/>
            <w:tcBorders>
              <w:top w:val="nil"/>
              <w:left w:val="single" w:sz="4" w:space="0" w:color="auto"/>
              <w:bottom w:val="single" w:sz="4" w:space="0" w:color="auto"/>
              <w:right w:val="nil"/>
            </w:tcBorders>
            <w:vAlign w:val="center"/>
            <w:hideMark/>
          </w:tcPr>
          <w:p w14:paraId="4E919ED2" w14:textId="77777777" w:rsidR="004A51A7" w:rsidRPr="00552D85" w:rsidRDefault="004A51A7" w:rsidP="004A51A7">
            <w:pPr>
              <w:spacing w:line="240" w:lineRule="auto"/>
              <w:jc w:val="left"/>
              <w:rPr>
                <w:rFonts w:eastAsia="Times New Roman" w:cs="Arial"/>
                <w:color w:val="000000"/>
                <w:sz w:val="18"/>
                <w:szCs w:val="18"/>
                <w:lang w:val="en-US" w:eastAsia="pt-BR"/>
              </w:rPr>
            </w:pPr>
          </w:p>
        </w:tc>
        <w:tc>
          <w:tcPr>
            <w:tcW w:w="3587" w:type="dxa"/>
            <w:tcBorders>
              <w:top w:val="nil"/>
              <w:left w:val="single" w:sz="4" w:space="0" w:color="auto"/>
              <w:bottom w:val="nil"/>
              <w:right w:val="single" w:sz="4" w:space="0" w:color="auto"/>
            </w:tcBorders>
            <w:shd w:val="clear" w:color="auto" w:fill="auto"/>
            <w:vAlign w:val="center"/>
            <w:hideMark/>
          </w:tcPr>
          <w:p w14:paraId="4386C8C3" w14:textId="77777777" w:rsidR="004A51A7" w:rsidRPr="00552D85" w:rsidRDefault="004A51A7" w:rsidP="004A51A7">
            <w:pPr>
              <w:spacing w:line="240" w:lineRule="auto"/>
              <w:jc w:val="left"/>
              <w:rPr>
                <w:rFonts w:eastAsia="Arial Unicode MS" w:cs="Arial"/>
                <w:color w:val="000000"/>
                <w:sz w:val="18"/>
                <w:szCs w:val="18"/>
                <w:lang w:val="en-US" w:eastAsia="pt-BR"/>
              </w:rPr>
            </w:pPr>
            <w:r w:rsidRPr="00552D85">
              <w:rPr>
                <w:rFonts w:eastAsia="Arial Unicode MS" w:cs="Arial"/>
                <w:color w:val="000000"/>
                <w:sz w:val="18"/>
                <w:szCs w:val="18"/>
                <w:lang w:val="en-US" w:eastAsia="pt-BR"/>
              </w:rPr>
              <w:t>#</w:t>
            </w:r>
            <w:proofErr w:type="spellStart"/>
            <w:r w:rsidRPr="00552D85">
              <w:rPr>
                <w:rFonts w:eastAsia="Arial Unicode MS" w:cs="Arial"/>
                <w:color w:val="000000"/>
                <w:sz w:val="18"/>
                <w:szCs w:val="18"/>
                <w:lang w:val="en-US" w:eastAsia="pt-BR"/>
              </w:rPr>
              <w:t>elseif</w:t>
            </w:r>
            <w:proofErr w:type="spellEnd"/>
            <w:r w:rsidRPr="00552D85">
              <w:rPr>
                <w:rFonts w:eastAsia="Arial Unicode MS" w:cs="Arial"/>
                <w:color w:val="000000"/>
                <w:sz w:val="18"/>
                <w:szCs w:val="18"/>
                <w:lang w:val="en-US" w:eastAsia="pt-BR"/>
              </w:rPr>
              <w:t xml:space="preserve"> ($foo2 == "cool") &lt;p&gt;XNAT!&lt;/p&gt;</w:t>
            </w:r>
          </w:p>
        </w:tc>
      </w:tr>
      <w:tr w:rsidR="004A51A7" w:rsidRPr="004A51A7" w14:paraId="6180ACB4" w14:textId="77777777" w:rsidTr="004A51A7">
        <w:trPr>
          <w:trHeight w:val="300"/>
        </w:trPr>
        <w:tc>
          <w:tcPr>
            <w:tcW w:w="5500" w:type="dxa"/>
            <w:vMerge/>
            <w:tcBorders>
              <w:top w:val="nil"/>
              <w:left w:val="single" w:sz="4" w:space="0" w:color="auto"/>
              <w:bottom w:val="single" w:sz="4" w:space="0" w:color="auto"/>
              <w:right w:val="nil"/>
            </w:tcBorders>
            <w:vAlign w:val="center"/>
            <w:hideMark/>
          </w:tcPr>
          <w:p w14:paraId="773A4F82" w14:textId="77777777" w:rsidR="004A51A7" w:rsidRPr="00552D85" w:rsidRDefault="004A51A7" w:rsidP="004A51A7">
            <w:pPr>
              <w:spacing w:line="240" w:lineRule="auto"/>
              <w:jc w:val="left"/>
              <w:rPr>
                <w:rFonts w:eastAsia="Times New Roman" w:cs="Arial"/>
                <w:color w:val="000000"/>
                <w:sz w:val="18"/>
                <w:szCs w:val="18"/>
                <w:lang w:val="en-US" w:eastAsia="pt-BR"/>
              </w:rPr>
            </w:pPr>
          </w:p>
        </w:tc>
        <w:tc>
          <w:tcPr>
            <w:tcW w:w="3587" w:type="dxa"/>
            <w:tcBorders>
              <w:top w:val="nil"/>
              <w:left w:val="single" w:sz="4" w:space="0" w:color="auto"/>
              <w:bottom w:val="nil"/>
              <w:right w:val="single" w:sz="4" w:space="0" w:color="auto"/>
            </w:tcBorders>
            <w:shd w:val="clear" w:color="auto" w:fill="auto"/>
            <w:vAlign w:val="center"/>
            <w:hideMark/>
          </w:tcPr>
          <w:p w14:paraId="13092943"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spellStart"/>
            <w:r w:rsidRPr="004A51A7">
              <w:rPr>
                <w:rFonts w:eastAsia="Arial Unicode MS" w:cs="Arial"/>
                <w:color w:val="000000"/>
                <w:sz w:val="18"/>
                <w:szCs w:val="18"/>
                <w:lang w:eastAsia="pt-BR"/>
              </w:rPr>
              <w:t>end</w:t>
            </w:r>
            <w:proofErr w:type="spellEnd"/>
          </w:p>
        </w:tc>
      </w:tr>
      <w:tr w:rsidR="004A51A7" w:rsidRPr="00552D85" w14:paraId="6E800C72" w14:textId="77777777" w:rsidTr="004A51A7">
        <w:trPr>
          <w:trHeight w:val="360"/>
        </w:trPr>
        <w:tc>
          <w:tcPr>
            <w:tcW w:w="5500" w:type="dxa"/>
            <w:vMerge w:val="restart"/>
            <w:tcBorders>
              <w:top w:val="nil"/>
              <w:left w:val="single" w:sz="4" w:space="0" w:color="auto"/>
              <w:bottom w:val="single" w:sz="4" w:space="0" w:color="auto"/>
              <w:right w:val="nil"/>
            </w:tcBorders>
            <w:shd w:val="clear" w:color="auto" w:fill="auto"/>
            <w:vAlign w:val="center"/>
            <w:hideMark/>
          </w:tcPr>
          <w:p w14:paraId="206E6C87"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Loop</w:t>
            </w:r>
          </w:p>
        </w:tc>
        <w:tc>
          <w:tcPr>
            <w:tcW w:w="3587" w:type="dxa"/>
            <w:tcBorders>
              <w:top w:val="single" w:sz="4" w:space="0" w:color="auto"/>
              <w:left w:val="single" w:sz="4" w:space="0" w:color="auto"/>
              <w:bottom w:val="nil"/>
              <w:right w:val="single" w:sz="4" w:space="0" w:color="auto"/>
            </w:tcBorders>
            <w:shd w:val="clear" w:color="auto" w:fill="auto"/>
            <w:vAlign w:val="center"/>
            <w:hideMark/>
          </w:tcPr>
          <w:p w14:paraId="4746498A" w14:textId="77777777" w:rsidR="004A51A7" w:rsidRPr="00552D85" w:rsidRDefault="004A51A7" w:rsidP="004A51A7">
            <w:pPr>
              <w:spacing w:line="240" w:lineRule="auto"/>
              <w:jc w:val="left"/>
              <w:rPr>
                <w:rFonts w:eastAsia="Arial Unicode MS" w:cs="Arial"/>
                <w:color w:val="000000"/>
                <w:sz w:val="18"/>
                <w:szCs w:val="18"/>
                <w:lang w:val="en-US" w:eastAsia="pt-BR"/>
              </w:rPr>
            </w:pPr>
            <w:r w:rsidRPr="00552D85">
              <w:rPr>
                <w:rFonts w:eastAsia="Arial Unicode MS" w:cs="Arial"/>
                <w:color w:val="000000"/>
                <w:sz w:val="18"/>
                <w:szCs w:val="18"/>
                <w:lang w:val="en-US" w:eastAsia="pt-BR"/>
              </w:rPr>
              <w:t>#</w:t>
            </w:r>
            <w:proofErr w:type="spellStart"/>
            <w:r w:rsidRPr="00552D85">
              <w:rPr>
                <w:rFonts w:eastAsia="Arial Unicode MS" w:cs="Arial"/>
                <w:color w:val="000000"/>
                <w:sz w:val="18"/>
                <w:szCs w:val="18"/>
                <w:lang w:val="en-US" w:eastAsia="pt-BR"/>
              </w:rPr>
              <w:t>foreach</w:t>
            </w:r>
            <w:proofErr w:type="spellEnd"/>
            <w:r w:rsidRPr="00552D85">
              <w:rPr>
                <w:rFonts w:eastAsia="Arial Unicode MS" w:cs="Arial"/>
                <w:color w:val="000000"/>
                <w:sz w:val="18"/>
                <w:szCs w:val="18"/>
                <w:lang w:val="en-US" w:eastAsia="pt-BR"/>
              </w:rPr>
              <w:t xml:space="preserve"> ($criterion in $criteria) ## loop </w:t>
            </w:r>
            <w:proofErr w:type="spellStart"/>
            <w:r w:rsidRPr="00552D85">
              <w:rPr>
                <w:rFonts w:eastAsia="Arial Unicode MS" w:cs="Arial"/>
                <w:color w:val="000000"/>
                <w:sz w:val="18"/>
                <w:szCs w:val="18"/>
                <w:lang w:val="en-US" w:eastAsia="pt-BR"/>
              </w:rPr>
              <w:t>ArrayList</w:t>
            </w:r>
            <w:proofErr w:type="spellEnd"/>
          </w:p>
        </w:tc>
      </w:tr>
      <w:tr w:rsidR="004A51A7" w:rsidRPr="004A51A7" w14:paraId="4EF7B2EA" w14:textId="77777777" w:rsidTr="004A51A7">
        <w:trPr>
          <w:trHeight w:val="300"/>
        </w:trPr>
        <w:tc>
          <w:tcPr>
            <w:tcW w:w="5500" w:type="dxa"/>
            <w:vMerge/>
            <w:tcBorders>
              <w:top w:val="nil"/>
              <w:left w:val="single" w:sz="4" w:space="0" w:color="auto"/>
              <w:bottom w:val="single" w:sz="4" w:space="0" w:color="auto"/>
              <w:right w:val="nil"/>
            </w:tcBorders>
            <w:vAlign w:val="center"/>
            <w:hideMark/>
          </w:tcPr>
          <w:p w14:paraId="416A5F09" w14:textId="77777777" w:rsidR="004A51A7" w:rsidRPr="00552D85" w:rsidRDefault="004A51A7" w:rsidP="004A51A7">
            <w:pPr>
              <w:spacing w:line="240" w:lineRule="auto"/>
              <w:jc w:val="left"/>
              <w:rPr>
                <w:rFonts w:eastAsia="Times New Roman" w:cs="Arial"/>
                <w:color w:val="000000"/>
                <w:sz w:val="18"/>
                <w:szCs w:val="18"/>
                <w:lang w:val="en-US" w:eastAsia="pt-BR"/>
              </w:rPr>
            </w:pPr>
          </w:p>
        </w:tc>
        <w:tc>
          <w:tcPr>
            <w:tcW w:w="3587" w:type="dxa"/>
            <w:tcBorders>
              <w:top w:val="nil"/>
              <w:left w:val="single" w:sz="4" w:space="0" w:color="auto"/>
              <w:bottom w:val="nil"/>
              <w:right w:val="single" w:sz="4" w:space="0" w:color="auto"/>
            </w:tcBorders>
            <w:shd w:val="clear" w:color="auto" w:fill="auto"/>
            <w:vAlign w:val="center"/>
            <w:hideMark/>
          </w:tcPr>
          <w:p w14:paraId="28CCAC38" w14:textId="77777777" w:rsidR="004A51A7" w:rsidRPr="004A51A7" w:rsidRDefault="004A51A7" w:rsidP="004A51A7">
            <w:pPr>
              <w:spacing w:line="240" w:lineRule="auto"/>
              <w:jc w:val="left"/>
              <w:rPr>
                <w:rFonts w:eastAsia="Arial Unicode MS" w:cs="Arial"/>
                <w:color w:val="000000"/>
                <w:sz w:val="18"/>
                <w:szCs w:val="18"/>
                <w:lang w:eastAsia="pt-BR"/>
              </w:rPr>
            </w:pPr>
            <w:proofErr w:type="spellStart"/>
            <w:r w:rsidRPr="004A51A7">
              <w:rPr>
                <w:rFonts w:eastAsia="Arial Unicode MS" w:cs="Arial"/>
                <w:color w:val="000000"/>
                <w:sz w:val="18"/>
                <w:szCs w:val="18"/>
                <w:lang w:eastAsia="pt-BR"/>
              </w:rPr>
              <w:t>Current</w:t>
            </w:r>
            <w:proofErr w:type="spellEnd"/>
            <w:r w:rsidRPr="004A51A7">
              <w:rPr>
                <w:rFonts w:eastAsia="Arial Unicode MS" w:cs="Arial"/>
                <w:color w:val="000000"/>
                <w:sz w:val="18"/>
                <w:szCs w:val="18"/>
                <w:lang w:eastAsia="pt-BR"/>
              </w:rPr>
              <w:t xml:space="preserve"> </w:t>
            </w:r>
            <w:proofErr w:type="spellStart"/>
            <w:r w:rsidRPr="004A51A7">
              <w:rPr>
                <w:rFonts w:eastAsia="Arial Unicode MS" w:cs="Arial"/>
                <w:color w:val="000000"/>
                <w:sz w:val="18"/>
                <w:szCs w:val="18"/>
                <w:lang w:eastAsia="pt-BR"/>
              </w:rPr>
              <w:t>Value</w:t>
            </w:r>
            <w:proofErr w:type="spellEnd"/>
            <w:r w:rsidRPr="004A51A7">
              <w:rPr>
                <w:rFonts w:eastAsia="Arial Unicode MS" w:cs="Arial"/>
                <w:color w:val="000000"/>
                <w:sz w:val="18"/>
                <w:szCs w:val="18"/>
                <w:lang w:eastAsia="pt-BR"/>
              </w:rPr>
              <w:t>: $!</w:t>
            </w:r>
            <w:proofErr w:type="spellStart"/>
            <w:proofErr w:type="gramStart"/>
            <w:r w:rsidRPr="004A51A7">
              <w:rPr>
                <w:rFonts w:eastAsia="Arial Unicode MS" w:cs="Arial"/>
                <w:color w:val="000000"/>
                <w:sz w:val="18"/>
                <w:szCs w:val="18"/>
                <w:lang w:eastAsia="pt-BR"/>
              </w:rPr>
              <w:t>criterion</w:t>
            </w:r>
            <w:proofErr w:type="spellEnd"/>
            <w:proofErr w:type="gramEnd"/>
          </w:p>
        </w:tc>
      </w:tr>
      <w:tr w:rsidR="004A51A7" w:rsidRPr="004A51A7" w14:paraId="534B32D9" w14:textId="77777777" w:rsidTr="004A51A7">
        <w:trPr>
          <w:trHeight w:val="300"/>
        </w:trPr>
        <w:tc>
          <w:tcPr>
            <w:tcW w:w="5500" w:type="dxa"/>
            <w:vMerge/>
            <w:tcBorders>
              <w:top w:val="nil"/>
              <w:left w:val="single" w:sz="4" w:space="0" w:color="auto"/>
              <w:bottom w:val="single" w:sz="4" w:space="0" w:color="auto"/>
              <w:right w:val="nil"/>
            </w:tcBorders>
            <w:vAlign w:val="center"/>
            <w:hideMark/>
          </w:tcPr>
          <w:p w14:paraId="0F979B4B" w14:textId="77777777" w:rsidR="004A51A7" w:rsidRPr="004A51A7" w:rsidRDefault="004A51A7" w:rsidP="004A51A7">
            <w:pPr>
              <w:spacing w:line="240" w:lineRule="auto"/>
              <w:jc w:val="left"/>
              <w:rPr>
                <w:rFonts w:eastAsia="Times New Roman" w:cs="Arial"/>
                <w:color w:val="000000"/>
                <w:sz w:val="18"/>
                <w:szCs w:val="18"/>
                <w:lang w:eastAsia="pt-BR"/>
              </w:rPr>
            </w:pPr>
          </w:p>
        </w:tc>
        <w:tc>
          <w:tcPr>
            <w:tcW w:w="3587" w:type="dxa"/>
            <w:tcBorders>
              <w:top w:val="nil"/>
              <w:left w:val="single" w:sz="4" w:space="0" w:color="auto"/>
              <w:bottom w:val="single" w:sz="4" w:space="0" w:color="auto"/>
              <w:right w:val="single" w:sz="4" w:space="0" w:color="auto"/>
            </w:tcBorders>
            <w:shd w:val="clear" w:color="auto" w:fill="auto"/>
            <w:vAlign w:val="center"/>
            <w:hideMark/>
          </w:tcPr>
          <w:p w14:paraId="462D4F62"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spellStart"/>
            <w:r w:rsidRPr="004A51A7">
              <w:rPr>
                <w:rFonts w:eastAsia="Arial Unicode MS" w:cs="Arial"/>
                <w:color w:val="000000"/>
                <w:sz w:val="18"/>
                <w:szCs w:val="18"/>
                <w:lang w:eastAsia="pt-BR"/>
              </w:rPr>
              <w:t>end</w:t>
            </w:r>
            <w:proofErr w:type="spellEnd"/>
          </w:p>
        </w:tc>
      </w:tr>
      <w:tr w:rsidR="004A51A7" w:rsidRPr="004A51A7" w14:paraId="34D897DB" w14:textId="77777777" w:rsidTr="004A51A7">
        <w:trPr>
          <w:trHeight w:val="40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06EA9D48"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Incorporar conteúdo de outro gabarito</w:t>
            </w:r>
          </w:p>
        </w:tc>
        <w:tc>
          <w:tcPr>
            <w:tcW w:w="3587" w:type="dxa"/>
            <w:tcBorders>
              <w:top w:val="nil"/>
              <w:left w:val="nil"/>
              <w:bottom w:val="single" w:sz="4" w:space="0" w:color="auto"/>
              <w:right w:val="single" w:sz="4" w:space="0" w:color="auto"/>
            </w:tcBorders>
            <w:shd w:val="clear" w:color="auto" w:fill="auto"/>
            <w:vAlign w:val="center"/>
            <w:hideMark/>
          </w:tcPr>
          <w:p w14:paraId="71A07C97"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#parse ("</w:t>
            </w:r>
            <w:proofErr w:type="gramStart"/>
            <w:r w:rsidRPr="004A51A7">
              <w:rPr>
                <w:rFonts w:eastAsia="Arial Unicode MS" w:cs="Arial"/>
                <w:color w:val="000000"/>
                <w:sz w:val="18"/>
                <w:szCs w:val="18"/>
                <w:lang w:eastAsia="pt-BR"/>
              </w:rPr>
              <w:t>parsefoo.</w:t>
            </w:r>
            <w:proofErr w:type="gramEnd"/>
            <w:r w:rsidRPr="004A51A7">
              <w:rPr>
                <w:rFonts w:eastAsia="Arial Unicode MS" w:cs="Arial"/>
                <w:color w:val="000000"/>
                <w:sz w:val="18"/>
                <w:szCs w:val="18"/>
                <w:lang w:eastAsia="pt-BR"/>
              </w:rPr>
              <w:t>vm")</w:t>
            </w:r>
          </w:p>
        </w:tc>
      </w:tr>
    </w:tbl>
    <w:p w14:paraId="74466EB8" w14:textId="77777777" w:rsidR="00F867C2" w:rsidRPr="00737A86" w:rsidRDefault="00F867C2" w:rsidP="00FB712D">
      <w:pPr>
        <w:spacing w:line="240" w:lineRule="auto"/>
        <w:jc w:val="center"/>
        <w:rPr>
          <w:sz w:val="20"/>
          <w:szCs w:val="20"/>
        </w:rPr>
      </w:pPr>
      <w:r w:rsidRPr="00737A86">
        <w:rPr>
          <w:sz w:val="20"/>
          <w:szCs w:val="20"/>
        </w:rPr>
        <w:t xml:space="preserve">Fonte: </w:t>
      </w:r>
      <w:r w:rsidR="00F4107C" w:rsidRPr="00737A86">
        <w:rPr>
          <w:sz w:val="20"/>
          <w:szCs w:val="20"/>
        </w:rPr>
        <w:fldChar w:fldCharType="begin" w:fldLock="1"/>
      </w:r>
      <w:r w:rsidR="00594F63" w:rsidRPr="00737A86">
        <w:rPr>
          <w:sz w:val="20"/>
          <w:szCs w:val="20"/>
        </w:rPr>
        <w:instrText>ADDIN CSL_CITATION {"citationItems":[{"id":"ITEM-1","itemData":{"URL":"https://wiki.xnat.org/docs16/4-developer-documentation/xnat-codex/velocity-cheat-sheet","abstract":"Lista de funcionalidades resumidas da VTL","accessed":{"date-parts":[["2019","8","7"]]},"author":[{"dropping-particle":"","family":"Xnat.org","given":"","non-dropping-particle":"","parse-names":false,"suffix":""}],"id":"ITEM-1","issued":{"date-parts":[["2019"]]},"title":"Apache Velocity Cheatsheet","type":"webpage"},"uris":["http://www.mendeley.com/documents/?uuid=930bec7c-53a2-42ea-8df2-a8c4b717d021"]}],"mendeley":{"formattedCitation":"(XNAT.ORG, 2019)","plainTextFormattedCitation":"(XNAT.ORG, 2019)","previouslyFormattedCitation":"(XNAT.ORG, 2019)"},"properties":{"noteIndex":0},"schema":"https://github.com/citation-style-language/schema/raw/master/csl-citation.json"}</w:instrText>
      </w:r>
      <w:r w:rsidR="00F4107C" w:rsidRPr="00737A86">
        <w:rPr>
          <w:sz w:val="20"/>
          <w:szCs w:val="20"/>
        </w:rPr>
        <w:fldChar w:fldCharType="separate"/>
      </w:r>
      <w:r w:rsidR="00594F63" w:rsidRPr="00737A86">
        <w:rPr>
          <w:noProof/>
          <w:sz w:val="20"/>
          <w:szCs w:val="20"/>
        </w:rPr>
        <w:t>(XNAT.ORG, 2019)</w:t>
      </w:r>
      <w:r w:rsidR="00F4107C" w:rsidRPr="00737A86">
        <w:rPr>
          <w:sz w:val="20"/>
          <w:szCs w:val="20"/>
        </w:rPr>
        <w:fldChar w:fldCharType="end"/>
      </w:r>
    </w:p>
    <w:p w14:paraId="4D127198" w14:textId="77777777" w:rsidR="00FB712D" w:rsidRDefault="00FB712D" w:rsidP="00FB712D">
      <w:pPr>
        <w:spacing w:line="240" w:lineRule="auto"/>
        <w:jc w:val="center"/>
        <w:rPr>
          <w:sz w:val="20"/>
          <w:szCs w:val="20"/>
        </w:rPr>
      </w:pPr>
    </w:p>
    <w:p w14:paraId="579CABA9" w14:textId="77777777" w:rsidR="005B5AD8" w:rsidRDefault="008949C9" w:rsidP="00240C55">
      <w:r>
        <w:lastRenderedPageBreak/>
        <w:tab/>
      </w:r>
      <w:r w:rsidR="00315C8F">
        <w:t xml:space="preserve">O Apache </w:t>
      </w:r>
      <w:proofErr w:type="spellStart"/>
      <w:r w:rsidR="00315C8F">
        <w:t>Velocity</w:t>
      </w:r>
      <w:proofErr w:type="spellEnd"/>
      <w:r w:rsidR="00315C8F">
        <w:t xml:space="preserve"> é licenciado sob a Apache </w:t>
      </w:r>
      <w:proofErr w:type="spellStart"/>
      <w:r w:rsidR="00315C8F">
        <w:t>License</w:t>
      </w:r>
      <w:proofErr w:type="spellEnd"/>
      <w:r w:rsidR="00315C8F">
        <w:t xml:space="preserve"> 2.0, que é totalmente compatível com a </w:t>
      </w:r>
      <w:r w:rsidR="002662CE">
        <w:t xml:space="preserve">GNU </w:t>
      </w:r>
      <w:proofErr w:type="spellStart"/>
      <w:r w:rsidR="00315C8F">
        <w:t>Public</w:t>
      </w:r>
      <w:proofErr w:type="spellEnd"/>
      <w:r w:rsidR="00315C8F">
        <w:t xml:space="preserve"> </w:t>
      </w:r>
      <w:proofErr w:type="spellStart"/>
      <w:r w:rsidR="00315C8F">
        <w:t>License</w:t>
      </w:r>
      <w:proofErr w:type="spellEnd"/>
      <w:r w:rsidR="00315C8F">
        <w:t xml:space="preserve"> 3.0. Isto garante a liberdade de uso e modificação do código fonte, bem como sua distribuição, desde que citada </w:t>
      </w:r>
      <w:proofErr w:type="gramStart"/>
      <w:r w:rsidR="00315C8F">
        <w:t>a</w:t>
      </w:r>
      <w:proofErr w:type="gramEnd"/>
      <w:r w:rsidR="00315C8F">
        <w:t xml:space="preserve"> origem na documentação do software final</w:t>
      </w:r>
      <w:r w:rsidR="00581F9C">
        <w:t xml:space="preserve"> </w:t>
      </w:r>
      <w:r w:rsidR="00F4107C">
        <w:fldChar w:fldCharType="begin" w:fldLock="1"/>
      </w:r>
      <w:r w:rsidR="0021217B">
        <w:instrText>ADDIN CSL_CITATION {"citationItems":[{"id":"ITEM-1","itemData":{"URL":"https://velocity.apache.org/","abstract":"Site oficial do Projeto Apache Velocity","accessed":{"date-parts":[["2019","1","7"]]},"author":[{"dropping-particle":"","family":"Apache.org","given":"","non-dropping-particle":"","parse-names":false,"suffix":""}],"id":"ITEM-1","issued":{"date-parts":[["2019"]]},"title":"The Apache Velocity Project","type":"webpage"},"uris":["http://www.mendeley.com/documents/?uuid=998c81c9-2565-47d3-ab82-9eedaa77428d"]}],"mendeley":{"formattedCitation":"(APACHE.ORG, 2019a)","plainTextFormattedCitation":"(APACHE.ORG, 2019a)","previouslyFormattedCitation":"(APACHE.ORG, 2019a)"},"properties":{"noteIndex":0},"schema":"https://github.com/citation-style-language/schema/raw/master/csl-citation.json"}</w:instrText>
      </w:r>
      <w:r w:rsidR="00F4107C">
        <w:fldChar w:fldCharType="separate"/>
      </w:r>
      <w:r w:rsidR="00594F63" w:rsidRPr="00594F63">
        <w:rPr>
          <w:noProof/>
        </w:rPr>
        <w:t>(APACHE.ORG, 2019a)</w:t>
      </w:r>
      <w:r w:rsidR="00F4107C">
        <w:fldChar w:fldCharType="end"/>
      </w:r>
      <w:r w:rsidR="00315C8F">
        <w:t>.</w:t>
      </w:r>
    </w:p>
    <w:p w14:paraId="30724B43" w14:textId="77777777" w:rsidR="002662CE" w:rsidRDefault="002662CE" w:rsidP="005128AB">
      <w:pPr>
        <w:spacing w:line="240" w:lineRule="auto"/>
        <w:ind w:firstLine="709"/>
      </w:pPr>
    </w:p>
    <w:p w14:paraId="2BBE0D27" w14:textId="77777777" w:rsidR="00E54112" w:rsidRDefault="00482FD5" w:rsidP="00242CEC">
      <w:pPr>
        <w:pStyle w:val="Ttulo3"/>
      </w:pPr>
      <w:bookmarkStart w:id="19" w:name="_Toc35796565"/>
      <w:r w:rsidRPr="003173F5">
        <w:t>2</w:t>
      </w:r>
      <w:r w:rsidR="00E54112" w:rsidRPr="003173F5">
        <w:t>.3.</w:t>
      </w:r>
      <w:r w:rsidR="00E5548F" w:rsidRPr="003173F5">
        <w:t>2</w:t>
      </w:r>
      <w:r w:rsidR="00E54112" w:rsidRPr="003173F5">
        <w:t xml:space="preserve"> Apache </w:t>
      </w:r>
      <w:proofErr w:type="spellStart"/>
      <w:r w:rsidR="00E54112" w:rsidRPr="003173F5">
        <w:t>Freemarker</w:t>
      </w:r>
      <w:bookmarkEnd w:id="19"/>
      <w:proofErr w:type="spellEnd"/>
    </w:p>
    <w:p w14:paraId="350B5368" w14:textId="77777777" w:rsidR="00FB712D" w:rsidRPr="00FB712D" w:rsidRDefault="00FB712D" w:rsidP="00FB712D"/>
    <w:p w14:paraId="0E8B8624" w14:textId="77777777" w:rsidR="002662CE" w:rsidRDefault="008963B5" w:rsidP="003173F5">
      <w:r>
        <w:tab/>
      </w:r>
      <w:r w:rsidR="00840138">
        <w:t xml:space="preserve">Apache </w:t>
      </w:r>
      <w:proofErr w:type="spellStart"/>
      <w:r w:rsidR="00840138">
        <w:t>Freemarker</w:t>
      </w:r>
      <w:proofErr w:type="spellEnd"/>
      <w:r w:rsidR="00840138">
        <w:t xml:space="preserve"> é um motor de gabaritos para </w:t>
      </w:r>
      <w:r w:rsidR="00A71656">
        <w:t xml:space="preserve">aplicações </w:t>
      </w:r>
      <w:r w:rsidR="00840138">
        <w:t xml:space="preserve">Java, tendo sua versão inicial disponibilizada </w:t>
      </w:r>
      <w:r w:rsidR="00840138" w:rsidRPr="00A71656">
        <w:t>em 2000</w:t>
      </w:r>
      <w:r w:rsidR="00A71656" w:rsidRPr="00A71656">
        <w:t xml:space="preserve"> pelos </w:t>
      </w:r>
      <w:proofErr w:type="gramStart"/>
      <w:r w:rsidR="00A71656" w:rsidRPr="00A71656">
        <w:t>desenvolvedores</w:t>
      </w:r>
      <w:r w:rsidR="00840138" w:rsidRPr="00A71656">
        <w:t xml:space="preserve"> Benjamin </w:t>
      </w:r>
      <w:proofErr w:type="spellStart"/>
      <w:r w:rsidR="00840138" w:rsidRPr="00A71656">
        <w:t>Geer</w:t>
      </w:r>
      <w:proofErr w:type="spellEnd"/>
      <w:proofErr w:type="gramEnd"/>
      <w:r w:rsidR="00840138" w:rsidRPr="00A71656">
        <w:t xml:space="preserve"> e Mike Bayer</w:t>
      </w:r>
      <w:r w:rsidR="00965D4B" w:rsidRPr="00A71656">
        <w:t xml:space="preserve"> </w:t>
      </w:r>
      <w:r w:rsidR="00F4107C" w:rsidRPr="00A71656">
        <w:fldChar w:fldCharType="begin" w:fldLock="1"/>
      </w:r>
      <w:r w:rsidR="00594F63">
        <w:instrText>ADDIN CSL_CITATION {"citationItems":[{"id":"ITEM-1","itemData":{"URL":"https://en.wikipedia.org/wiki/Apache_FreeMarker","abstract":"FreeMarker is a free Java-based template engine, originally focusing on dynamic web page generation with MVC software architecture. However, it is a general purpose template engine, with no dependency on servlets or HTTP or HTML, and is thus often used for generating source code, configuration files or e-mails.","accessed":{"date-parts":[["2018","11","25"]]},"author":[{"dropping-particle":"","family":"Wikipedia.org","given":"","non-dropping-particle":"","parse-names":false,"suffix":""}],"id":"ITEM-1","issued":{"date-parts":[["2018"]]},"title":"Apache FreeMarker","type":"webpage"},"uris":["http://www.mendeley.com/documents/?uuid=1e55b431-fac9-476d-a7d4-a1259b90e8e2"]}],"mendeley":{"formattedCitation":"(WIKIPEDIA.ORG, 2018)","plainTextFormattedCitation":"(WIKIPEDIA.ORG, 2018)","previouslyFormattedCitation":"(WIKIPEDIA.ORG, 2018)"},"properties":{"noteIndex":0},"schema":"https://github.com/citation-style-language/schema/raw/master/csl-citation.json"}</w:instrText>
      </w:r>
      <w:r w:rsidR="00F4107C" w:rsidRPr="00A71656">
        <w:fldChar w:fldCharType="separate"/>
      </w:r>
      <w:r w:rsidR="00594F63" w:rsidRPr="00594F63">
        <w:rPr>
          <w:noProof/>
        </w:rPr>
        <w:t>(WIKIPEDIA.ORG, 2018)</w:t>
      </w:r>
      <w:r w:rsidR="00F4107C" w:rsidRPr="00A71656">
        <w:fldChar w:fldCharType="end"/>
      </w:r>
      <w:r w:rsidR="00840138" w:rsidRPr="00A71656">
        <w:t>.</w:t>
      </w:r>
      <w:r w:rsidR="00965D4B" w:rsidRPr="00A71656">
        <w:t xml:space="preserve"> </w:t>
      </w:r>
      <w:r w:rsidR="008F7A6C" w:rsidRPr="00A71656">
        <w:t xml:space="preserve">Consiste em uma biblioteca Java capaz de gerar saídas de texto baseadas em um ou mais gabaritos e um conjunto de dados </w:t>
      </w:r>
      <w:r w:rsidR="00A71656" w:rsidRPr="00A71656">
        <w:t xml:space="preserve">definido </w:t>
      </w:r>
      <w:r w:rsidR="008F7A6C" w:rsidRPr="00A71656">
        <w:t>em tempo de execução.</w:t>
      </w:r>
      <w:r w:rsidR="008F7A6C">
        <w:t xml:space="preserve"> Esta saída pode ser </w:t>
      </w:r>
      <w:r w:rsidR="00A71656">
        <w:t xml:space="preserve">uma </w:t>
      </w:r>
      <w:r w:rsidR="008F7A6C">
        <w:t xml:space="preserve">página HTML, texto formatado, código fonte, arquivos de configuração ou scripts em geral </w:t>
      </w:r>
      <w:r w:rsidR="00F4107C">
        <w:fldChar w:fldCharType="begin" w:fldLock="1"/>
      </w:r>
      <w:r w:rsidR="00594F63">
        <w:instrText>ADDIN CSL_CITATION {"citationItems":[{"id":"ITEM-1","itemData":{"URL":"https://freemarker.apache.org/index.html","abstract":"Java template engine; generates HTML web pages, e-mails, configuration files, source code, etc. from template files and the data your application provides.","accessed":{"date-parts":[["2019","6","1"]]},"author":[{"dropping-particle":"","family":"Apache.org","given":"","non-dropping-particle":"","parse-names":false,"suffix":""}],"container-title":"Apache FreeMarker™","id":"ITEM-1","issued":{"date-parts":[["2020"]]},"title":"FreeMarker Java Template Engine","type":"webpage"},"uris":["http://www.mendeley.com/documents/?uuid=0c7d344f-c73c-3dcb-94ff-f0143500b167"]}],"mendeley":{"formattedCitation":"(APACHE.ORG, 2020)","plainTextFormattedCitation":"(APACHE.ORG, 2020)","previouslyFormattedCitation":"(APACHE.ORG, 2020)"},"properties":{"noteIndex":0},"schema":"https://github.com/citation-style-language/schema/raw/master/csl-citation.json"}</w:instrText>
      </w:r>
      <w:r w:rsidR="00F4107C">
        <w:fldChar w:fldCharType="separate"/>
      </w:r>
      <w:r w:rsidR="00594F63" w:rsidRPr="00594F63">
        <w:rPr>
          <w:noProof/>
        </w:rPr>
        <w:t>(APACHE.ORG, 2020)</w:t>
      </w:r>
      <w:r w:rsidR="00F4107C">
        <w:fldChar w:fldCharType="end"/>
      </w:r>
      <w:r w:rsidR="009462E6">
        <w:t>.</w:t>
      </w:r>
      <w:r w:rsidR="00013D36">
        <w:t xml:space="preserve"> </w:t>
      </w:r>
    </w:p>
    <w:p w14:paraId="19A5BFE3" w14:textId="77777777" w:rsidR="00B7095A" w:rsidRDefault="00131F9E" w:rsidP="00131F9E">
      <w:r>
        <w:tab/>
      </w:r>
      <w:r w:rsidR="00013D36">
        <w:t xml:space="preserve">Os gabaritos para uso no motor de composição do </w:t>
      </w:r>
      <w:proofErr w:type="spellStart"/>
      <w:r w:rsidR="00013D36">
        <w:t>Freemarker</w:t>
      </w:r>
      <w:proofErr w:type="spellEnd"/>
      <w:r w:rsidR="00013D36">
        <w:t xml:space="preserve"> são escritos usando uma linguagem especializada chamada FTL (</w:t>
      </w:r>
      <w:proofErr w:type="spellStart"/>
      <w:r w:rsidR="00013D36">
        <w:t>Freemarker</w:t>
      </w:r>
      <w:proofErr w:type="spellEnd"/>
      <w:r w:rsidR="00013D36">
        <w:t xml:space="preserve"> </w:t>
      </w:r>
      <w:proofErr w:type="spellStart"/>
      <w:r w:rsidR="00013D36">
        <w:t>Template</w:t>
      </w:r>
      <w:proofErr w:type="spellEnd"/>
      <w:r w:rsidR="00013D36">
        <w:t xml:space="preserve"> </w:t>
      </w:r>
      <w:proofErr w:type="spellStart"/>
      <w:r w:rsidR="00013D36">
        <w:t>Language</w:t>
      </w:r>
      <w:proofErr w:type="spellEnd"/>
      <w:r w:rsidR="00013D36">
        <w:t>), que possui um dicionário de marcações a serem entremeadas ao conteúdo estático.</w:t>
      </w:r>
    </w:p>
    <w:p w14:paraId="06BF32C6" w14:textId="77777777" w:rsidR="00315C8F" w:rsidRDefault="00B7095A" w:rsidP="003173F5">
      <w:r>
        <w:tab/>
        <w:t xml:space="preserve">Apesar de ter sido desenvolvido com a finalidade de desenvolvimento de páginas HTML em frameworks que adotassem o padrão arquitetural MVC (Modelo-Visão-Controle), a versatilidade de gerar saídas em texto plano garante a aplicabilidade e múltiplos domínios para o motor Apache </w:t>
      </w:r>
      <w:proofErr w:type="spellStart"/>
      <w:r>
        <w:t>Freemarker</w:t>
      </w:r>
      <w:proofErr w:type="spellEnd"/>
      <w:r w:rsidR="0067671F">
        <w:t xml:space="preserve"> </w:t>
      </w:r>
      <w:r w:rsidR="00F4107C">
        <w:fldChar w:fldCharType="begin" w:fldLock="1"/>
      </w:r>
      <w:r w:rsidR="00594F63">
        <w:instrText>ADDIN CSL_CITATION {"citationItems":[{"id":"ITEM-1","itemData":{"URL":"https://freemarker.apache.org/index.html","abstract":"Java template engine; generates HTML web pages, e-mails, configuration files, source code, etc. from template files and the data your application provides.","accessed":{"date-parts":[["2019","6","1"]]},"author":[{"dropping-particle":"","family":"Apache.org","given":"","non-dropping-particle":"","parse-names":false,"suffix":""}],"container-title":"Apache FreeMarker™","id":"ITEM-1","issued":{"date-parts":[["2020"]]},"title":"FreeMarker Java Template Engine","type":"webpage"},"uris":["http://www.mendeley.com/documents/?uuid=0c7d344f-c73c-3dcb-94ff-f0143500b167"]}],"mendeley":{"formattedCitation":"(APACHE.ORG, 2020)","plainTextFormattedCitation":"(APACHE.ORG, 2020)","previouslyFormattedCitation":"(APACHE.ORG, 2020)"},"properties":{"noteIndex":0},"schema":"https://github.com/citation-style-language/schema/raw/master/csl-citation.json"}</w:instrText>
      </w:r>
      <w:r w:rsidR="00F4107C">
        <w:fldChar w:fldCharType="separate"/>
      </w:r>
      <w:r w:rsidR="00594F63" w:rsidRPr="00594F63">
        <w:rPr>
          <w:noProof/>
        </w:rPr>
        <w:t>(APACHE.ORG, 2020)</w:t>
      </w:r>
      <w:r w:rsidR="00F4107C">
        <w:fldChar w:fldCharType="end"/>
      </w:r>
      <w:r>
        <w:t>.</w:t>
      </w:r>
    </w:p>
    <w:p w14:paraId="700B7818" w14:textId="77777777" w:rsidR="0067671F" w:rsidRDefault="00B54485" w:rsidP="003173F5">
      <w:r>
        <w:tab/>
        <w:t xml:space="preserve">A </w:t>
      </w:r>
      <w:r w:rsidR="00313CFD">
        <w:t>FTL,</w:t>
      </w:r>
      <w:r>
        <w:t xml:space="preserve"> bem como a VTL</w:t>
      </w:r>
      <w:r w:rsidR="002662CE">
        <w:t>,</w:t>
      </w:r>
      <w:r>
        <w:t xml:space="preserve"> possui funcionalidades como blocos condicionais, laços, </w:t>
      </w:r>
      <w:proofErr w:type="spellStart"/>
      <w:r>
        <w:t>iteradores</w:t>
      </w:r>
      <w:proofErr w:type="spellEnd"/>
      <w:r>
        <w:t xml:space="preserve"> para listas ou </w:t>
      </w:r>
      <w:r w:rsidR="00313CFD">
        <w:t xml:space="preserve">coleções, operações aritméticas, operações e formatação </w:t>
      </w:r>
      <w:r>
        <w:t>para cadeias de caracteres</w:t>
      </w:r>
      <w:r w:rsidR="00313CFD">
        <w:t xml:space="preserve"> além de</w:t>
      </w:r>
      <w:r>
        <w:t xml:space="preserve"> </w:t>
      </w:r>
      <w:r w:rsidR="00313CFD">
        <w:t>macros. A sintaxe básica das marcações é $</w:t>
      </w:r>
      <w:proofErr w:type="gramStart"/>
      <w:r w:rsidR="00313CFD">
        <w:t>{</w:t>
      </w:r>
      <w:proofErr w:type="gramEnd"/>
      <w:r w:rsidR="00313CFD">
        <w:t>atributo}. De forma resumida, um gabarito FTL é composto de:</w:t>
      </w:r>
    </w:p>
    <w:p w14:paraId="030B2A55" w14:textId="77777777" w:rsidR="00313CFD" w:rsidRDefault="00700E68" w:rsidP="002D2717">
      <w:pPr>
        <w:pStyle w:val="PargrafodaLista"/>
        <w:numPr>
          <w:ilvl w:val="0"/>
          <w:numId w:val="8"/>
        </w:numPr>
        <w:ind w:left="993"/>
      </w:pPr>
      <w:r w:rsidRPr="002374DB">
        <w:rPr>
          <w:b/>
        </w:rPr>
        <w:t>Texto estático</w:t>
      </w:r>
      <w:r w:rsidR="00A71656" w:rsidRPr="002374DB">
        <w:rPr>
          <w:b/>
        </w:rPr>
        <w:t>:</w:t>
      </w:r>
      <w:r w:rsidR="00A71656">
        <w:t xml:space="preserve"> qualquer conteúdo que se deseje que se mantenha fixo no documento final após a composição.</w:t>
      </w:r>
    </w:p>
    <w:p w14:paraId="5E63AADC" w14:textId="77777777" w:rsidR="00700E68" w:rsidRPr="00F82485" w:rsidRDefault="00700E68" w:rsidP="002D2717">
      <w:pPr>
        <w:pStyle w:val="PargrafodaLista"/>
        <w:numPr>
          <w:ilvl w:val="0"/>
          <w:numId w:val="8"/>
        </w:numPr>
        <w:ind w:left="993"/>
      </w:pPr>
      <w:r w:rsidRPr="00A0739A">
        <w:rPr>
          <w:b/>
        </w:rPr>
        <w:t>Interpolações:</w:t>
      </w:r>
      <w:r>
        <w:t xml:space="preserve"> </w:t>
      </w:r>
      <w:r w:rsidR="009954FB">
        <w:t xml:space="preserve">Seções que serão substituídas em tempo de execução com atributos e valores do modelo de dados. São delimitadas </w:t>
      </w:r>
      <w:r w:rsidR="00F82485">
        <w:t>por</w:t>
      </w:r>
      <w:r w:rsidR="009954FB">
        <w:t xml:space="preserve"> </w:t>
      </w:r>
      <w:r w:rsidR="009954FB" w:rsidRPr="00831C89">
        <w:rPr>
          <w:rFonts w:ascii="Source Code Pro" w:hAnsi="Source Code Pro"/>
        </w:rPr>
        <w:t>$</w:t>
      </w:r>
      <w:proofErr w:type="gramStart"/>
      <w:r w:rsidR="009954FB" w:rsidRPr="00831C89">
        <w:rPr>
          <w:rFonts w:ascii="Source Code Pro" w:hAnsi="Source Code Pro"/>
        </w:rPr>
        <w:t>{</w:t>
      </w:r>
      <w:proofErr w:type="gramEnd"/>
      <w:r w:rsidR="009954FB">
        <w:t xml:space="preserve">   e   </w:t>
      </w:r>
      <w:r w:rsidR="002662CE" w:rsidRPr="00831C89">
        <w:rPr>
          <w:rFonts w:ascii="Source Code Pro" w:hAnsi="Source Code Pro"/>
        </w:rPr>
        <w:t>}</w:t>
      </w:r>
      <w:r w:rsidR="002662CE">
        <w:rPr>
          <w:rFonts w:ascii="Source Code Pro" w:hAnsi="Source Code Pro"/>
        </w:rPr>
        <w:t>.</w:t>
      </w:r>
    </w:p>
    <w:p w14:paraId="309EABAB" w14:textId="77777777" w:rsidR="00F82485" w:rsidRDefault="00F82485" w:rsidP="002D2717">
      <w:pPr>
        <w:pStyle w:val="PargrafodaLista"/>
        <w:numPr>
          <w:ilvl w:val="0"/>
          <w:numId w:val="8"/>
        </w:numPr>
        <w:ind w:left="993"/>
      </w:pPr>
      <w:proofErr w:type="spellStart"/>
      <w:r w:rsidRPr="002662CE">
        <w:rPr>
          <w:b/>
        </w:rPr>
        <w:t>Tags</w:t>
      </w:r>
      <w:proofErr w:type="spellEnd"/>
      <w:r w:rsidRPr="002662CE">
        <w:rPr>
          <w:b/>
        </w:rPr>
        <w:t xml:space="preserve"> FTL</w:t>
      </w:r>
      <w:r>
        <w:t xml:space="preserve">: Descritas no gabarito </w:t>
      </w:r>
      <w:r w:rsidR="00A71656">
        <w:t xml:space="preserve">da mesma forma que </w:t>
      </w:r>
      <w:proofErr w:type="spellStart"/>
      <w:r>
        <w:t>tags</w:t>
      </w:r>
      <w:proofErr w:type="spellEnd"/>
      <w:r>
        <w:t xml:space="preserve"> HTML, </w:t>
      </w:r>
      <w:proofErr w:type="gramStart"/>
      <w:r>
        <w:t>delimitadas</w:t>
      </w:r>
      <w:proofErr w:type="gramEnd"/>
      <w:r>
        <w:t xml:space="preserve"> por &lt;</w:t>
      </w:r>
      <w:r w:rsidR="00EE276B">
        <w:t>#</w:t>
      </w:r>
      <w:r>
        <w:t xml:space="preserve"> e &gt;, porém são instruções ao motor </w:t>
      </w:r>
      <w:proofErr w:type="spellStart"/>
      <w:r>
        <w:t>Freemarker</w:t>
      </w:r>
      <w:proofErr w:type="spellEnd"/>
      <w:r>
        <w:t>, não sendo exibidas no documento de saída</w:t>
      </w:r>
      <w:r w:rsidR="002662CE">
        <w:t>.</w:t>
      </w:r>
    </w:p>
    <w:p w14:paraId="522C7F42" w14:textId="77777777" w:rsidR="00F82485" w:rsidRDefault="00F82485" w:rsidP="002D2717">
      <w:pPr>
        <w:pStyle w:val="PargrafodaLista"/>
        <w:numPr>
          <w:ilvl w:val="0"/>
          <w:numId w:val="8"/>
        </w:numPr>
        <w:ind w:left="993"/>
      </w:pPr>
      <w:r w:rsidRPr="002662CE">
        <w:rPr>
          <w:b/>
        </w:rPr>
        <w:lastRenderedPageBreak/>
        <w:t>Comentários</w:t>
      </w:r>
      <w:r>
        <w:t xml:space="preserve">: Descrições com finalidade de documentação, delimitadas por &lt;#-- e --&gt;. Assim como as </w:t>
      </w:r>
      <w:proofErr w:type="spellStart"/>
      <w:r>
        <w:t>Tags</w:t>
      </w:r>
      <w:proofErr w:type="spellEnd"/>
      <w:r>
        <w:t xml:space="preserve"> FTL, serão ignorados pelo Motor </w:t>
      </w:r>
      <w:proofErr w:type="spellStart"/>
      <w:r>
        <w:t>Freemarker</w:t>
      </w:r>
      <w:proofErr w:type="spellEnd"/>
      <w:r>
        <w:t xml:space="preserve"> e não serão exibidos na composição do documento de saída.</w:t>
      </w:r>
    </w:p>
    <w:p w14:paraId="101AF367" w14:textId="77777777" w:rsidR="00AE44ED" w:rsidRDefault="00EE276B" w:rsidP="00AE44ED">
      <w:r>
        <w:tab/>
      </w:r>
      <w:r w:rsidR="00A96D87">
        <w:t xml:space="preserve">De forma resumida, as regras básicas </w:t>
      </w:r>
      <w:r w:rsidR="00AE44ED">
        <w:t xml:space="preserve">de expressões em gabaritos </w:t>
      </w:r>
      <w:proofErr w:type="spellStart"/>
      <w:r w:rsidR="00AE44ED">
        <w:t>Freemarker</w:t>
      </w:r>
      <w:proofErr w:type="spellEnd"/>
      <w:r w:rsidR="00AE44ED">
        <w:t xml:space="preserve"> </w:t>
      </w:r>
      <w:r w:rsidR="00F4107C">
        <w:fldChar w:fldCharType="begin" w:fldLock="1"/>
      </w:r>
      <w:r w:rsidR="00594F63">
        <w:instrText>ADDIN CSL_CITATION {"citationItems":[{"id":"ITEM-1","itemData":{"URL":"https://freemarker.apache.org/index.html","abstract":"Java template engine; generates HTML web pages, e-mails, configuration files, source code, etc. from template files and the data your application provides.","accessed":{"date-parts":[["2019","6","1"]]},"author":[{"dropping-particle":"","family":"Apache.org","given":"","non-dropping-particle":"","parse-names":false,"suffix":""}],"container-title":"Apache FreeMarker™","id":"ITEM-1","issued":{"date-parts":[["2020"]]},"title":"FreeMarker Java Template Engine","type":"webpage"},"uris":["http://www.mendeley.com/documents/?uuid=0c7d344f-c73c-3dcb-94ff-f0143500b167"]}],"mendeley":{"formattedCitation":"(APACHE.ORG, 2020)","plainTextFormattedCitation":"(APACHE.ORG, 2020)","previouslyFormattedCitation":"(APACHE.ORG, 2020)"},"properties":{"noteIndex":0},"schema":"https://github.com/citation-style-language/schema/raw/master/csl-citation.json"}</w:instrText>
      </w:r>
      <w:r w:rsidR="00F4107C">
        <w:fldChar w:fldCharType="separate"/>
      </w:r>
      <w:r w:rsidR="00594F63" w:rsidRPr="00594F63">
        <w:rPr>
          <w:noProof/>
        </w:rPr>
        <w:t>(APACHE.ORG, 2020)</w:t>
      </w:r>
      <w:r w:rsidR="00F4107C">
        <w:fldChar w:fldCharType="end"/>
      </w:r>
      <w:r w:rsidR="002662CE">
        <w:t xml:space="preserve"> possuem as seguintes regras</w:t>
      </w:r>
      <w:r w:rsidR="00AE44ED">
        <w:t>.</w:t>
      </w:r>
    </w:p>
    <w:p w14:paraId="74F86386" w14:textId="77777777" w:rsidR="00AE44ED" w:rsidRPr="002662CE" w:rsidRDefault="00AE44ED" w:rsidP="002D2717">
      <w:pPr>
        <w:pStyle w:val="PargrafodaLista"/>
        <w:numPr>
          <w:ilvl w:val="0"/>
          <w:numId w:val="9"/>
        </w:numPr>
        <w:rPr>
          <w:b/>
        </w:rPr>
      </w:pPr>
      <w:r w:rsidRPr="002662CE">
        <w:rPr>
          <w:b/>
        </w:rPr>
        <w:t>Valores especificados diretamente</w:t>
      </w:r>
    </w:p>
    <w:p w14:paraId="780EF2DA" w14:textId="77777777" w:rsidR="00AE44ED" w:rsidRDefault="00AE44ED" w:rsidP="002D2717">
      <w:pPr>
        <w:pStyle w:val="PargrafodaLista"/>
        <w:numPr>
          <w:ilvl w:val="0"/>
          <w:numId w:val="4"/>
        </w:numPr>
        <w:ind w:left="1134"/>
      </w:pPr>
      <w:proofErr w:type="spellStart"/>
      <w:r w:rsidRPr="00B154CE">
        <w:rPr>
          <w:b/>
        </w:rPr>
        <w:t>Strings</w:t>
      </w:r>
      <w:proofErr w:type="spellEnd"/>
      <w:r w:rsidRPr="00B154CE">
        <w:rPr>
          <w:b/>
        </w:rPr>
        <w:t>:</w:t>
      </w:r>
      <w:r>
        <w:t xml:space="preserve"> </w:t>
      </w:r>
      <w:r w:rsidRPr="00AE44ED">
        <w:rPr>
          <w:i/>
        </w:rPr>
        <w:t>"Valor"</w:t>
      </w:r>
      <w:r>
        <w:t xml:space="preserve"> ou </w:t>
      </w:r>
      <w:r w:rsidRPr="00AE44ED">
        <w:rPr>
          <w:i/>
        </w:rPr>
        <w:t>'Valor'</w:t>
      </w:r>
      <w:r>
        <w:t xml:space="preserve"> ou </w:t>
      </w:r>
      <w:r w:rsidRPr="00AE44ED">
        <w:rPr>
          <w:i/>
        </w:rPr>
        <w:t>"Entre \</w:t>
      </w:r>
      <w:proofErr w:type="gramStart"/>
      <w:r w:rsidRPr="00AE44ED">
        <w:rPr>
          <w:i/>
        </w:rPr>
        <w:t>"Aspas</w:t>
      </w:r>
      <w:proofErr w:type="gramEnd"/>
      <w:r w:rsidRPr="00AE44ED">
        <w:rPr>
          <w:i/>
        </w:rPr>
        <w:t>\""</w:t>
      </w:r>
      <w:r>
        <w:t xml:space="preserve">  ou  </w:t>
      </w:r>
      <w:proofErr w:type="spellStart"/>
      <w:r w:rsidRPr="00AE44ED">
        <w:rPr>
          <w:i/>
        </w:rPr>
        <w:t>r"C</w:t>
      </w:r>
      <w:proofErr w:type="spellEnd"/>
      <w:r w:rsidRPr="00AE44ED">
        <w:rPr>
          <w:i/>
        </w:rPr>
        <w:t>:\</w:t>
      </w:r>
      <w:proofErr w:type="spellStart"/>
      <w:r w:rsidRPr="00AE44ED">
        <w:rPr>
          <w:i/>
        </w:rPr>
        <w:t>raw</w:t>
      </w:r>
      <w:proofErr w:type="spellEnd"/>
      <w:r w:rsidRPr="00AE44ED">
        <w:rPr>
          <w:i/>
        </w:rPr>
        <w:t>\</w:t>
      </w:r>
      <w:proofErr w:type="spellStart"/>
      <w:r w:rsidRPr="00AE44ED">
        <w:rPr>
          <w:i/>
        </w:rPr>
        <w:t>string</w:t>
      </w:r>
      <w:proofErr w:type="spellEnd"/>
      <w:r w:rsidRPr="00AE44ED">
        <w:rPr>
          <w:i/>
        </w:rPr>
        <w:t>"</w:t>
      </w:r>
    </w:p>
    <w:p w14:paraId="70879A0A" w14:textId="77777777" w:rsidR="00AE44ED" w:rsidRDefault="00AE44ED" w:rsidP="002D2717">
      <w:pPr>
        <w:pStyle w:val="PargrafodaLista"/>
        <w:numPr>
          <w:ilvl w:val="0"/>
          <w:numId w:val="4"/>
        </w:numPr>
        <w:ind w:left="1134"/>
      </w:pPr>
      <w:r w:rsidRPr="00B154CE">
        <w:rPr>
          <w:b/>
        </w:rPr>
        <w:t>Números:</w:t>
      </w:r>
      <w:r>
        <w:t xml:space="preserve"> 123.45</w:t>
      </w:r>
    </w:p>
    <w:p w14:paraId="1D2D73C9" w14:textId="77777777" w:rsidR="00AE44ED" w:rsidRDefault="00AE44ED" w:rsidP="002D2717">
      <w:pPr>
        <w:pStyle w:val="PargrafodaLista"/>
        <w:numPr>
          <w:ilvl w:val="0"/>
          <w:numId w:val="4"/>
        </w:numPr>
        <w:ind w:left="1134"/>
      </w:pPr>
      <w:r w:rsidRPr="00B154CE">
        <w:rPr>
          <w:b/>
        </w:rPr>
        <w:t>Booleanos:</w:t>
      </w:r>
      <w:r>
        <w:t xml:space="preserve"> </w:t>
      </w:r>
      <w:proofErr w:type="spellStart"/>
      <w:r>
        <w:t>true</w:t>
      </w:r>
      <w:proofErr w:type="spellEnd"/>
      <w:r>
        <w:t xml:space="preserve">, </w:t>
      </w:r>
      <w:proofErr w:type="gramStart"/>
      <w:r>
        <w:t>false</w:t>
      </w:r>
      <w:proofErr w:type="gramEnd"/>
    </w:p>
    <w:p w14:paraId="73BFAD20" w14:textId="77777777" w:rsidR="00AE44ED" w:rsidRDefault="00AE44ED" w:rsidP="002D2717">
      <w:pPr>
        <w:pStyle w:val="PargrafodaLista"/>
        <w:numPr>
          <w:ilvl w:val="0"/>
          <w:numId w:val="4"/>
        </w:numPr>
        <w:ind w:left="1134"/>
      </w:pPr>
      <w:r w:rsidRPr="00B154CE">
        <w:rPr>
          <w:b/>
        </w:rPr>
        <w:t>Sequencias:</w:t>
      </w:r>
      <w:r>
        <w:t xml:space="preserve"> </w:t>
      </w:r>
      <w:r w:rsidRPr="00AE44ED">
        <w:rPr>
          <w:i/>
        </w:rPr>
        <w:t>["</w:t>
      </w:r>
      <w:proofErr w:type="spellStart"/>
      <w:r w:rsidRPr="00AE44ED">
        <w:rPr>
          <w:i/>
        </w:rPr>
        <w:t>foo</w:t>
      </w:r>
      <w:proofErr w:type="spellEnd"/>
      <w:r w:rsidRPr="00AE44ED">
        <w:rPr>
          <w:i/>
        </w:rPr>
        <w:t>", "bar", 123.45];</w:t>
      </w:r>
      <w:r>
        <w:t xml:space="preserve"> Intervalos: </w:t>
      </w:r>
      <w:proofErr w:type="gramStart"/>
      <w:r w:rsidRPr="00AE44ED">
        <w:rPr>
          <w:i/>
        </w:rPr>
        <w:t>0</w:t>
      </w:r>
      <w:proofErr w:type="gramEnd"/>
      <w:r w:rsidRPr="00AE44ED">
        <w:rPr>
          <w:i/>
        </w:rPr>
        <w:t>..9, 0..&lt;10 (</w:t>
      </w:r>
      <w:r>
        <w:t>ou</w:t>
      </w:r>
      <w:r w:rsidRPr="00AE44ED">
        <w:rPr>
          <w:i/>
        </w:rPr>
        <w:t xml:space="preserve"> 0..!10), 0..</w:t>
      </w:r>
    </w:p>
    <w:p w14:paraId="1B618CEE" w14:textId="77777777" w:rsidR="00AE44ED" w:rsidRDefault="00AE44ED" w:rsidP="002D2717">
      <w:pPr>
        <w:pStyle w:val="PargrafodaLista"/>
        <w:numPr>
          <w:ilvl w:val="0"/>
          <w:numId w:val="4"/>
        </w:numPr>
        <w:ind w:left="1134"/>
        <w:rPr>
          <w:i/>
          <w:lang w:val="en-US"/>
        </w:rPr>
      </w:pPr>
      <w:r w:rsidRPr="00B154CE">
        <w:rPr>
          <w:b/>
          <w:lang w:val="en-US"/>
        </w:rPr>
        <w:t>Hashes:</w:t>
      </w:r>
      <w:r w:rsidRPr="00301F6A">
        <w:rPr>
          <w:lang w:val="en-US"/>
        </w:rPr>
        <w:t xml:space="preserve"> </w:t>
      </w:r>
      <w:r w:rsidRPr="00301F6A">
        <w:rPr>
          <w:i/>
          <w:lang w:val="en-US"/>
        </w:rPr>
        <w:t>{"</w:t>
      </w:r>
      <w:proofErr w:type="spellStart"/>
      <w:r w:rsidRPr="00301F6A">
        <w:rPr>
          <w:i/>
          <w:lang w:val="en-US"/>
        </w:rPr>
        <w:t>name":"green</w:t>
      </w:r>
      <w:proofErr w:type="spellEnd"/>
      <w:r w:rsidRPr="00301F6A">
        <w:rPr>
          <w:i/>
          <w:lang w:val="en-US"/>
        </w:rPr>
        <w:t xml:space="preserve"> mouse", "price":150}</w:t>
      </w:r>
    </w:p>
    <w:p w14:paraId="086833F2" w14:textId="77777777" w:rsidR="00E26819" w:rsidRPr="00301F6A" w:rsidRDefault="00E26819" w:rsidP="00E26819">
      <w:pPr>
        <w:pStyle w:val="PargrafodaLista"/>
        <w:ind w:left="1134"/>
        <w:rPr>
          <w:i/>
          <w:lang w:val="en-US"/>
        </w:rPr>
      </w:pPr>
    </w:p>
    <w:p w14:paraId="209D8835" w14:textId="77777777" w:rsidR="00AE44ED" w:rsidRPr="002662CE" w:rsidRDefault="00AE44ED" w:rsidP="002D2717">
      <w:pPr>
        <w:pStyle w:val="PargrafodaLista"/>
        <w:numPr>
          <w:ilvl w:val="0"/>
          <w:numId w:val="9"/>
        </w:numPr>
        <w:rPr>
          <w:b/>
        </w:rPr>
      </w:pPr>
      <w:r w:rsidRPr="002662CE">
        <w:rPr>
          <w:b/>
        </w:rPr>
        <w:t xml:space="preserve">Acesso </w:t>
      </w:r>
      <w:r w:rsidR="002662CE" w:rsidRPr="002662CE">
        <w:rPr>
          <w:b/>
        </w:rPr>
        <w:t>às variáveis</w:t>
      </w:r>
    </w:p>
    <w:p w14:paraId="567F230F" w14:textId="77777777" w:rsidR="00AE44ED" w:rsidRDefault="00AE44ED" w:rsidP="002D2717">
      <w:pPr>
        <w:pStyle w:val="PargrafodaLista"/>
        <w:numPr>
          <w:ilvl w:val="0"/>
          <w:numId w:val="4"/>
        </w:numPr>
        <w:ind w:left="1134"/>
      </w:pPr>
      <w:r w:rsidRPr="00B154CE">
        <w:rPr>
          <w:b/>
        </w:rPr>
        <w:t>Primeiro Nível:</w:t>
      </w:r>
      <w:proofErr w:type="gramStart"/>
      <w:r>
        <w:t xml:space="preserve">  </w:t>
      </w:r>
      <w:proofErr w:type="spellStart"/>
      <w:proofErr w:type="gramEnd"/>
      <w:r w:rsidRPr="00AE44ED">
        <w:rPr>
          <w:i/>
        </w:rPr>
        <w:t>user</w:t>
      </w:r>
      <w:proofErr w:type="spellEnd"/>
    </w:p>
    <w:p w14:paraId="6670CD10" w14:textId="77777777" w:rsidR="00AE44ED" w:rsidRDefault="00AE44ED" w:rsidP="002D2717">
      <w:pPr>
        <w:pStyle w:val="PargrafodaLista"/>
        <w:numPr>
          <w:ilvl w:val="0"/>
          <w:numId w:val="4"/>
        </w:numPr>
        <w:ind w:left="1134"/>
      </w:pPr>
      <w:proofErr w:type="spellStart"/>
      <w:r w:rsidRPr="00B154CE">
        <w:rPr>
          <w:b/>
        </w:rPr>
        <w:t>Hash</w:t>
      </w:r>
      <w:proofErr w:type="spellEnd"/>
      <w:r w:rsidRPr="00B154CE">
        <w:rPr>
          <w:b/>
        </w:rPr>
        <w:t>:</w:t>
      </w:r>
      <w:r>
        <w:t xml:space="preserve"> </w:t>
      </w:r>
      <w:proofErr w:type="gramStart"/>
      <w:r w:rsidRPr="00AE44ED">
        <w:rPr>
          <w:i/>
        </w:rPr>
        <w:t>user.</w:t>
      </w:r>
      <w:proofErr w:type="gramEnd"/>
      <w:r w:rsidRPr="00AE44ED">
        <w:rPr>
          <w:i/>
        </w:rPr>
        <w:t>name</w:t>
      </w:r>
      <w:r>
        <w:rPr>
          <w:i/>
        </w:rPr>
        <w:t xml:space="preserve"> </w:t>
      </w:r>
      <w:r w:rsidRPr="00AE44ED">
        <w:t>ou</w:t>
      </w:r>
      <w:r w:rsidRPr="00AE44ED">
        <w:rPr>
          <w:i/>
        </w:rPr>
        <w:t xml:space="preserve"> </w:t>
      </w:r>
      <w:proofErr w:type="spellStart"/>
      <w:r w:rsidRPr="00AE44ED">
        <w:rPr>
          <w:i/>
        </w:rPr>
        <w:t>user</w:t>
      </w:r>
      <w:proofErr w:type="spellEnd"/>
      <w:r w:rsidRPr="00AE44ED">
        <w:rPr>
          <w:i/>
        </w:rPr>
        <w:t>["</w:t>
      </w:r>
      <w:proofErr w:type="spellStart"/>
      <w:r w:rsidRPr="00AE44ED">
        <w:rPr>
          <w:i/>
        </w:rPr>
        <w:t>name</w:t>
      </w:r>
      <w:proofErr w:type="spellEnd"/>
      <w:r w:rsidRPr="00AE44ED">
        <w:rPr>
          <w:i/>
        </w:rPr>
        <w:t>"]</w:t>
      </w:r>
    </w:p>
    <w:p w14:paraId="1077DE1E" w14:textId="77777777" w:rsidR="00AE44ED" w:rsidRDefault="00AE44ED" w:rsidP="002D2717">
      <w:pPr>
        <w:pStyle w:val="PargrafodaLista"/>
        <w:numPr>
          <w:ilvl w:val="0"/>
          <w:numId w:val="4"/>
        </w:numPr>
        <w:ind w:left="1134"/>
      </w:pPr>
      <w:r w:rsidRPr="00B154CE">
        <w:rPr>
          <w:b/>
        </w:rPr>
        <w:t>Sequencias:</w:t>
      </w:r>
      <w:r>
        <w:t xml:space="preserve"> </w:t>
      </w:r>
      <w:proofErr w:type="spellStart"/>
      <w:proofErr w:type="gramStart"/>
      <w:r w:rsidRPr="00AE44ED">
        <w:rPr>
          <w:i/>
        </w:rPr>
        <w:t>products</w:t>
      </w:r>
      <w:proofErr w:type="spellEnd"/>
      <w:r w:rsidRPr="00AE44ED">
        <w:rPr>
          <w:i/>
        </w:rPr>
        <w:t>[</w:t>
      </w:r>
      <w:proofErr w:type="gramEnd"/>
      <w:r w:rsidRPr="00AE44ED">
        <w:rPr>
          <w:i/>
        </w:rPr>
        <w:t>5]</w:t>
      </w:r>
    </w:p>
    <w:p w14:paraId="6190EFAD" w14:textId="77777777" w:rsidR="00AE44ED" w:rsidRDefault="00AE44ED" w:rsidP="002D2717">
      <w:pPr>
        <w:pStyle w:val="PargrafodaLista"/>
        <w:numPr>
          <w:ilvl w:val="0"/>
          <w:numId w:val="4"/>
        </w:numPr>
        <w:ind w:left="1134"/>
      </w:pPr>
      <w:r w:rsidRPr="00B154CE">
        <w:rPr>
          <w:b/>
        </w:rPr>
        <w:t>Variável Especial</w:t>
      </w:r>
      <w:proofErr w:type="gramStart"/>
      <w:r w:rsidRPr="00B154CE">
        <w:rPr>
          <w:b/>
        </w:rPr>
        <w:t>:</w:t>
      </w:r>
      <w:r>
        <w:t xml:space="preserve"> </w:t>
      </w:r>
      <w:r w:rsidRPr="00AE44ED">
        <w:rPr>
          <w:i/>
        </w:rPr>
        <w:t>.</w:t>
      </w:r>
      <w:proofErr w:type="spellStart"/>
      <w:proofErr w:type="gramEnd"/>
      <w:r w:rsidRPr="00AE44ED">
        <w:rPr>
          <w:i/>
        </w:rPr>
        <w:t>main</w:t>
      </w:r>
      <w:proofErr w:type="spellEnd"/>
    </w:p>
    <w:p w14:paraId="1047A454" w14:textId="77777777" w:rsidR="002662CE" w:rsidRDefault="002662CE" w:rsidP="00C53725">
      <w:pPr>
        <w:tabs>
          <w:tab w:val="left" w:pos="0"/>
        </w:tabs>
      </w:pPr>
    </w:p>
    <w:p w14:paraId="2777F43F" w14:textId="77777777" w:rsidR="00AE44ED" w:rsidRPr="002662CE" w:rsidRDefault="00AE44ED" w:rsidP="002D2717">
      <w:pPr>
        <w:pStyle w:val="PargrafodaLista"/>
        <w:numPr>
          <w:ilvl w:val="0"/>
          <w:numId w:val="9"/>
        </w:numPr>
        <w:tabs>
          <w:tab w:val="left" w:pos="0"/>
        </w:tabs>
        <w:rPr>
          <w:b/>
        </w:rPr>
      </w:pPr>
      <w:r w:rsidRPr="002662CE">
        <w:rPr>
          <w:b/>
        </w:rPr>
        <w:t xml:space="preserve">Operações com </w:t>
      </w:r>
      <w:proofErr w:type="spellStart"/>
      <w:r w:rsidRPr="002662CE">
        <w:rPr>
          <w:b/>
        </w:rPr>
        <w:t>Strings</w:t>
      </w:r>
      <w:proofErr w:type="spellEnd"/>
    </w:p>
    <w:p w14:paraId="3FE1E489" w14:textId="77777777" w:rsidR="00AE44ED" w:rsidRDefault="00AE44ED" w:rsidP="002D2717">
      <w:pPr>
        <w:pStyle w:val="PargrafodaLista"/>
        <w:numPr>
          <w:ilvl w:val="0"/>
          <w:numId w:val="4"/>
        </w:numPr>
        <w:tabs>
          <w:tab w:val="left" w:pos="2552"/>
        </w:tabs>
        <w:ind w:left="1134"/>
      </w:pPr>
      <w:r w:rsidRPr="008F4C5F">
        <w:rPr>
          <w:b/>
        </w:rPr>
        <w:t xml:space="preserve">Interpolação e </w:t>
      </w:r>
      <w:r w:rsidR="00762DC6" w:rsidRPr="008F4C5F">
        <w:rPr>
          <w:b/>
        </w:rPr>
        <w:t>Concatenação:</w:t>
      </w:r>
      <w:r>
        <w:t xml:space="preserve"> </w:t>
      </w:r>
      <w:r w:rsidRPr="00AE44ED">
        <w:rPr>
          <w:i/>
        </w:rPr>
        <w:t>"</w:t>
      </w:r>
      <w:proofErr w:type="spellStart"/>
      <w:r w:rsidRPr="00AE44ED">
        <w:rPr>
          <w:i/>
        </w:rPr>
        <w:t>Hello</w:t>
      </w:r>
      <w:proofErr w:type="spellEnd"/>
      <w:r w:rsidRPr="00AE44ED">
        <w:rPr>
          <w:i/>
        </w:rPr>
        <w:t xml:space="preserve"> $</w:t>
      </w:r>
      <w:proofErr w:type="gramStart"/>
      <w:r w:rsidRPr="00AE44ED">
        <w:rPr>
          <w:i/>
        </w:rPr>
        <w:t>{</w:t>
      </w:r>
      <w:proofErr w:type="spellStart"/>
      <w:proofErr w:type="gramEnd"/>
      <w:r w:rsidRPr="00AE44ED">
        <w:rPr>
          <w:i/>
        </w:rPr>
        <w:t>user</w:t>
      </w:r>
      <w:proofErr w:type="spellEnd"/>
      <w:r w:rsidRPr="00AE44ED">
        <w:rPr>
          <w:i/>
        </w:rPr>
        <w:t>}!"</w:t>
      </w:r>
      <w:r>
        <w:t xml:space="preserve"> (</w:t>
      </w:r>
      <w:proofErr w:type="spellStart"/>
      <w:r w:rsidRPr="00AE44ED">
        <w:t>or</w:t>
      </w:r>
      <w:proofErr w:type="spellEnd"/>
      <w:r w:rsidRPr="00AE44ED">
        <w:t xml:space="preserve"> </w:t>
      </w:r>
      <w:r>
        <w:rPr>
          <w:i/>
        </w:rPr>
        <w:t xml:space="preserve"> </w:t>
      </w:r>
      <w:r w:rsidRPr="00AE44ED">
        <w:rPr>
          <w:i/>
        </w:rPr>
        <w:t>"</w:t>
      </w:r>
      <w:proofErr w:type="spellStart"/>
      <w:r w:rsidRPr="00AE44ED">
        <w:rPr>
          <w:i/>
        </w:rPr>
        <w:t>Hello</w:t>
      </w:r>
      <w:proofErr w:type="spellEnd"/>
      <w:r w:rsidRPr="00AE44ED">
        <w:rPr>
          <w:i/>
        </w:rPr>
        <w:t xml:space="preserve"> " + </w:t>
      </w:r>
      <w:proofErr w:type="spellStart"/>
      <w:r w:rsidRPr="00AE44ED">
        <w:rPr>
          <w:i/>
        </w:rPr>
        <w:t>user</w:t>
      </w:r>
      <w:proofErr w:type="spellEnd"/>
      <w:r w:rsidRPr="00AE44ED">
        <w:rPr>
          <w:i/>
        </w:rPr>
        <w:t xml:space="preserve"> + "!"</w:t>
      </w:r>
      <w:r>
        <w:t>)</w:t>
      </w:r>
    </w:p>
    <w:p w14:paraId="580938D4" w14:textId="77777777" w:rsidR="00AE44ED" w:rsidRDefault="00431C36" w:rsidP="002D2717">
      <w:pPr>
        <w:pStyle w:val="PargrafodaLista"/>
        <w:numPr>
          <w:ilvl w:val="0"/>
          <w:numId w:val="4"/>
        </w:numPr>
        <w:tabs>
          <w:tab w:val="left" w:pos="2552"/>
        </w:tabs>
        <w:ind w:left="1134"/>
      </w:pPr>
      <w:r w:rsidRPr="008F4C5F">
        <w:rPr>
          <w:b/>
        </w:rPr>
        <w:t xml:space="preserve">Obtendo um caractere em uma </w:t>
      </w:r>
      <w:proofErr w:type="spellStart"/>
      <w:r w:rsidRPr="008F4C5F">
        <w:rPr>
          <w:b/>
        </w:rPr>
        <w:t>String</w:t>
      </w:r>
      <w:proofErr w:type="spellEnd"/>
      <w:r w:rsidR="00AE44ED" w:rsidRPr="008F4C5F">
        <w:rPr>
          <w:b/>
        </w:rPr>
        <w:t>:</w:t>
      </w:r>
      <w:r w:rsidR="00AE44ED">
        <w:t xml:space="preserve"> </w:t>
      </w:r>
      <w:proofErr w:type="spellStart"/>
      <w:proofErr w:type="gramStart"/>
      <w:r w:rsidR="00AE44ED" w:rsidRPr="00431C36">
        <w:rPr>
          <w:i/>
        </w:rPr>
        <w:t>name</w:t>
      </w:r>
      <w:proofErr w:type="spellEnd"/>
      <w:r w:rsidR="00AE44ED" w:rsidRPr="00431C36">
        <w:rPr>
          <w:i/>
        </w:rPr>
        <w:t>[</w:t>
      </w:r>
      <w:proofErr w:type="gramEnd"/>
      <w:r w:rsidR="00AE44ED" w:rsidRPr="00431C36">
        <w:rPr>
          <w:i/>
        </w:rPr>
        <w:t>0]</w:t>
      </w:r>
    </w:p>
    <w:p w14:paraId="74D60DC8" w14:textId="77777777" w:rsidR="00AE44ED" w:rsidRPr="004D5333" w:rsidRDefault="004D5333" w:rsidP="002D2717">
      <w:pPr>
        <w:pStyle w:val="PargrafodaLista"/>
        <w:numPr>
          <w:ilvl w:val="0"/>
          <w:numId w:val="4"/>
        </w:numPr>
        <w:tabs>
          <w:tab w:val="left" w:pos="2552"/>
        </w:tabs>
        <w:ind w:left="1134"/>
      </w:pPr>
      <w:r w:rsidRPr="00CD311F">
        <w:rPr>
          <w:b/>
        </w:rPr>
        <w:t xml:space="preserve">Concatenação: </w:t>
      </w:r>
      <w:proofErr w:type="spellStart"/>
      <w:r w:rsidRPr="004D5333">
        <w:rPr>
          <w:i/>
        </w:rPr>
        <w:t>users</w:t>
      </w:r>
      <w:proofErr w:type="spellEnd"/>
      <w:r w:rsidRPr="004D5333">
        <w:rPr>
          <w:i/>
        </w:rPr>
        <w:t xml:space="preserve"> + ["</w:t>
      </w:r>
      <w:proofErr w:type="spellStart"/>
      <w:r w:rsidRPr="004D5333">
        <w:rPr>
          <w:i/>
        </w:rPr>
        <w:t>guest</w:t>
      </w:r>
      <w:proofErr w:type="spellEnd"/>
      <w:r w:rsidRPr="004D5333">
        <w:rPr>
          <w:i/>
        </w:rPr>
        <w:t>"]</w:t>
      </w:r>
    </w:p>
    <w:p w14:paraId="52DB99A8" w14:textId="77777777" w:rsidR="00AE44ED" w:rsidRDefault="00431C36" w:rsidP="002D2717">
      <w:pPr>
        <w:pStyle w:val="PargrafodaLista"/>
        <w:numPr>
          <w:ilvl w:val="0"/>
          <w:numId w:val="4"/>
        </w:numPr>
        <w:ind w:left="1134"/>
        <w:rPr>
          <w:i/>
        </w:rPr>
      </w:pPr>
      <w:r w:rsidRPr="00CD311F">
        <w:rPr>
          <w:b/>
        </w:rPr>
        <w:t xml:space="preserve">Parte de uma </w:t>
      </w:r>
      <w:proofErr w:type="spellStart"/>
      <w:r w:rsidR="002662CE" w:rsidRPr="00CD311F">
        <w:rPr>
          <w:b/>
          <w:i/>
        </w:rPr>
        <w:t>string</w:t>
      </w:r>
      <w:proofErr w:type="spellEnd"/>
      <w:r w:rsidR="00AE44ED" w:rsidRPr="00CD311F">
        <w:rPr>
          <w:b/>
        </w:rPr>
        <w:t>:</w:t>
      </w:r>
      <w:r w:rsidR="00AE44ED">
        <w:t xml:space="preserve"> </w:t>
      </w:r>
      <w:r>
        <w:t>Final inclusivo</w:t>
      </w:r>
      <w:r w:rsidR="00AE44ED">
        <w:t xml:space="preserve">: </w:t>
      </w:r>
      <w:proofErr w:type="spellStart"/>
      <w:proofErr w:type="gramStart"/>
      <w:r w:rsidR="00AE44ED" w:rsidRPr="00431C36">
        <w:rPr>
          <w:i/>
        </w:rPr>
        <w:t>products</w:t>
      </w:r>
      <w:proofErr w:type="spellEnd"/>
      <w:r w:rsidR="00AE44ED" w:rsidRPr="00431C36">
        <w:rPr>
          <w:i/>
        </w:rPr>
        <w:t>[</w:t>
      </w:r>
      <w:proofErr w:type="gramEnd"/>
      <w:r w:rsidR="00AE44ED" w:rsidRPr="00431C36">
        <w:rPr>
          <w:i/>
        </w:rPr>
        <w:t>20..29],</w:t>
      </w:r>
      <w:r w:rsidR="00AE44ED">
        <w:t xml:space="preserve"> </w:t>
      </w:r>
      <w:r>
        <w:t>Final Exclusivo</w:t>
      </w:r>
      <w:r w:rsidR="00AE44ED">
        <w:t xml:space="preserve">: </w:t>
      </w:r>
      <w:proofErr w:type="spellStart"/>
      <w:r w:rsidR="00AE44ED" w:rsidRPr="00431C36">
        <w:rPr>
          <w:i/>
        </w:rPr>
        <w:t>products</w:t>
      </w:r>
      <w:proofErr w:type="spellEnd"/>
      <w:r w:rsidR="00AE44ED" w:rsidRPr="00431C36">
        <w:rPr>
          <w:i/>
        </w:rPr>
        <w:t>[20..&lt;30]</w:t>
      </w:r>
      <w:r w:rsidR="00AE44ED">
        <w:t xml:space="preserve">, </w:t>
      </w:r>
      <w:r>
        <w:t>Baseado no comprimento</w:t>
      </w:r>
      <w:r w:rsidR="00AE44ED">
        <w:t xml:space="preserve">: </w:t>
      </w:r>
      <w:proofErr w:type="spellStart"/>
      <w:r w:rsidR="00AE44ED" w:rsidRPr="00431C36">
        <w:rPr>
          <w:i/>
        </w:rPr>
        <w:t>products</w:t>
      </w:r>
      <w:proofErr w:type="spellEnd"/>
      <w:r w:rsidR="00AE44ED" w:rsidRPr="00431C36">
        <w:rPr>
          <w:i/>
        </w:rPr>
        <w:t>[20..*10],</w:t>
      </w:r>
      <w:r w:rsidR="00AE44ED">
        <w:t xml:space="preserve"> Remove </w:t>
      </w:r>
      <w:r>
        <w:t>inicio</w:t>
      </w:r>
      <w:r w:rsidR="00AE44ED">
        <w:t xml:space="preserve">: </w:t>
      </w:r>
      <w:proofErr w:type="spellStart"/>
      <w:r w:rsidR="00AE44ED" w:rsidRPr="00431C36">
        <w:rPr>
          <w:i/>
        </w:rPr>
        <w:t>products</w:t>
      </w:r>
      <w:proofErr w:type="spellEnd"/>
      <w:r w:rsidR="00AE44ED" w:rsidRPr="00431C36">
        <w:rPr>
          <w:i/>
        </w:rPr>
        <w:t>[20..]</w:t>
      </w:r>
    </w:p>
    <w:p w14:paraId="4DA2A05E" w14:textId="77777777" w:rsidR="002662CE" w:rsidRPr="00431C36" w:rsidRDefault="002662CE" w:rsidP="002662CE">
      <w:pPr>
        <w:pStyle w:val="PargrafodaLista"/>
        <w:ind w:left="1134"/>
        <w:rPr>
          <w:i/>
        </w:rPr>
      </w:pPr>
    </w:p>
    <w:p w14:paraId="72EF03EC" w14:textId="77777777" w:rsidR="00AE44ED" w:rsidRPr="002662CE" w:rsidRDefault="00431C36" w:rsidP="002D2717">
      <w:pPr>
        <w:pStyle w:val="PargrafodaLista"/>
        <w:numPr>
          <w:ilvl w:val="0"/>
          <w:numId w:val="9"/>
        </w:numPr>
        <w:rPr>
          <w:b/>
        </w:rPr>
      </w:pPr>
      <w:r w:rsidRPr="002662CE">
        <w:rPr>
          <w:b/>
        </w:rPr>
        <w:t xml:space="preserve">Operações com </w:t>
      </w:r>
      <w:proofErr w:type="spellStart"/>
      <w:r w:rsidRPr="002662CE">
        <w:rPr>
          <w:b/>
        </w:rPr>
        <w:t>hashes</w:t>
      </w:r>
      <w:proofErr w:type="spellEnd"/>
    </w:p>
    <w:p w14:paraId="56766367" w14:textId="77777777" w:rsidR="00AE44ED" w:rsidRDefault="00431C36" w:rsidP="002D2717">
      <w:pPr>
        <w:pStyle w:val="PargrafodaLista"/>
        <w:numPr>
          <w:ilvl w:val="0"/>
          <w:numId w:val="4"/>
        </w:numPr>
        <w:ind w:left="1134"/>
      </w:pPr>
      <w:r w:rsidRPr="008F4C5F">
        <w:rPr>
          <w:b/>
        </w:rPr>
        <w:t>Concatenação</w:t>
      </w:r>
      <w:r w:rsidR="00AE44ED" w:rsidRPr="008F4C5F">
        <w:rPr>
          <w:b/>
        </w:rPr>
        <w:t>:</w:t>
      </w:r>
      <w:r w:rsidR="00AE44ED">
        <w:t xml:space="preserve"> </w:t>
      </w:r>
      <w:proofErr w:type="spellStart"/>
      <w:r w:rsidR="00AE44ED" w:rsidRPr="00431C36">
        <w:rPr>
          <w:i/>
        </w:rPr>
        <w:t>passwords</w:t>
      </w:r>
      <w:proofErr w:type="spellEnd"/>
      <w:r w:rsidR="00AE44ED" w:rsidRPr="00431C36">
        <w:rPr>
          <w:i/>
        </w:rPr>
        <w:t xml:space="preserve"> + </w:t>
      </w:r>
      <w:proofErr w:type="gramStart"/>
      <w:r w:rsidR="00AE44ED" w:rsidRPr="00431C36">
        <w:rPr>
          <w:i/>
        </w:rPr>
        <w:t xml:space="preserve">{ </w:t>
      </w:r>
      <w:proofErr w:type="gramEnd"/>
      <w:r w:rsidR="00AE44ED" w:rsidRPr="00431C36">
        <w:rPr>
          <w:i/>
        </w:rPr>
        <w:t>"</w:t>
      </w:r>
      <w:proofErr w:type="spellStart"/>
      <w:r w:rsidR="00AE44ED" w:rsidRPr="00431C36">
        <w:rPr>
          <w:i/>
        </w:rPr>
        <w:t>joe</w:t>
      </w:r>
      <w:proofErr w:type="spellEnd"/>
      <w:r w:rsidR="00AE44ED" w:rsidRPr="00431C36">
        <w:rPr>
          <w:i/>
        </w:rPr>
        <w:t>": "secret42" }</w:t>
      </w:r>
    </w:p>
    <w:p w14:paraId="16D04B33" w14:textId="77777777" w:rsidR="002662CE" w:rsidRDefault="00145F3B" w:rsidP="0043562B">
      <w:r>
        <w:tab/>
      </w:r>
    </w:p>
    <w:p w14:paraId="4FE1A2C4" w14:textId="77777777" w:rsidR="002662CE" w:rsidRPr="002662CE" w:rsidRDefault="002F67CB" w:rsidP="002D2717">
      <w:pPr>
        <w:pStyle w:val="PargrafodaLista"/>
        <w:numPr>
          <w:ilvl w:val="0"/>
          <w:numId w:val="9"/>
        </w:numPr>
      </w:pPr>
      <w:r w:rsidRPr="002662CE">
        <w:rPr>
          <w:b/>
        </w:rPr>
        <w:t>C</w:t>
      </w:r>
      <w:r>
        <w:rPr>
          <w:b/>
        </w:rPr>
        <w:t>á</w:t>
      </w:r>
      <w:r w:rsidRPr="002662CE">
        <w:rPr>
          <w:b/>
        </w:rPr>
        <w:t>lculo</w:t>
      </w:r>
      <w:r>
        <w:rPr>
          <w:b/>
        </w:rPr>
        <w:t>, lógica</w:t>
      </w:r>
      <w:r w:rsidR="002662CE" w:rsidRPr="002662CE">
        <w:rPr>
          <w:b/>
        </w:rPr>
        <w:t xml:space="preserve"> </w:t>
      </w:r>
      <w:r w:rsidR="002662CE">
        <w:rPr>
          <w:b/>
        </w:rPr>
        <w:t xml:space="preserve">e outras </w:t>
      </w:r>
      <w:proofErr w:type="gramStart"/>
      <w:r w:rsidR="002662CE">
        <w:rPr>
          <w:b/>
        </w:rPr>
        <w:t>operações</w:t>
      </w:r>
      <w:proofErr w:type="gramEnd"/>
    </w:p>
    <w:p w14:paraId="1E2E1EBC" w14:textId="77777777" w:rsidR="00AE44ED" w:rsidRDefault="0043562B" w:rsidP="002D2717">
      <w:pPr>
        <w:pStyle w:val="PargrafodaLista"/>
        <w:numPr>
          <w:ilvl w:val="0"/>
          <w:numId w:val="4"/>
        </w:numPr>
        <w:ind w:left="1134"/>
      </w:pPr>
      <w:r w:rsidRPr="008F4C5F">
        <w:rPr>
          <w:b/>
        </w:rPr>
        <w:t>Aritmético</w:t>
      </w:r>
      <w:r w:rsidR="00AE44ED" w:rsidRPr="008F4C5F">
        <w:rPr>
          <w:b/>
        </w:rPr>
        <w:t>:</w:t>
      </w:r>
      <w:r w:rsidR="00AE44ED">
        <w:t xml:space="preserve"> (x * 1.5 + 10) / 2 - y % 100</w:t>
      </w:r>
    </w:p>
    <w:p w14:paraId="6A5DCA7E" w14:textId="77777777" w:rsidR="00AE44ED" w:rsidRPr="002662CE" w:rsidRDefault="0043562B" w:rsidP="002D2717">
      <w:pPr>
        <w:pStyle w:val="PargrafodaLista"/>
        <w:numPr>
          <w:ilvl w:val="0"/>
          <w:numId w:val="4"/>
        </w:numPr>
        <w:ind w:left="1134"/>
        <w:rPr>
          <w:i/>
        </w:rPr>
      </w:pPr>
      <w:r w:rsidRPr="00CD311F">
        <w:rPr>
          <w:b/>
        </w:rPr>
        <w:t>Comparações</w:t>
      </w:r>
      <w:r w:rsidR="00AE44ED" w:rsidRPr="00CD311F">
        <w:rPr>
          <w:b/>
        </w:rPr>
        <w:t>:</w:t>
      </w:r>
      <w:r w:rsidR="00AE44ED">
        <w:t xml:space="preserve"> </w:t>
      </w:r>
      <w:r w:rsidR="00AE44ED" w:rsidRPr="002662CE">
        <w:rPr>
          <w:i/>
        </w:rPr>
        <w:t xml:space="preserve">x == y, </w:t>
      </w:r>
      <w:proofErr w:type="gramStart"/>
      <w:r w:rsidR="00AE44ED" w:rsidRPr="002662CE">
        <w:rPr>
          <w:i/>
        </w:rPr>
        <w:t>x !</w:t>
      </w:r>
      <w:proofErr w:type="gramEnd"/>
      <w:r w:rsidR="00AE44ED" w:rsidRPr="002662CE">
        <w:rPr>
          <w:i/>
        </w:rPr>
        <w:t xml:space="preserve">= y, x &lt; y, x &gt; y, x &gt;= y, x &lt;= y, x </w:t>
      </w:r>
      <w:proofErr w:type="spellStart"/>
      <w:r w:rsidR="00AE44ED" w:rsidRPr="002662CE">
        <w:rPr>
          <w:i/>
        </w:rPr>
        <w:t>lt</w:t>
      </w:r>
      <w:proofErr w:type="spellEnd"/>
      <w:r w:rsidR="00AE44ED" w:rsidRPr="002662CE">
        <w:rPr>
          <w:i/>
        </w:rPr>
        <w:t xml:space="preserve"> y, x </w:t>
      </w:r>
      <w:proofErr w:type="spellStart"/>
      <w:r w:rsidR="00AE44ED" w:rsidRPr="002662CE">
        <w:rPr>
          <w:i/>
        </w:rPr>
        <w:t>lte</w:t>
      </w:r>
      <w:proofErr w:type="spellEnd"/>
      <w:r w:rsidR="00AE44ED" w:rsidRPr="002662CE">
        <w:rPr>
          <w:i/>
        </w:rPr>
        <w:t xml:space="preserve"> y, x </w:t>
      </w:r>
      <w:proofErr w:type="spellStart"/>
      <w:r w:rsidR="00AE44ED" w:rsidRPr="002662CE">
        <w:rPr>
          <w:i/>
        </w:rPr>
        <w:t>gt</w:t>
      </w:r>
      <w:proofErr w:type="spellEnd"/>
      <w:r w:rsidR="00AE44ED" w:rsidRPr="002662CE">
        <w:rPr>
          <w:i/>
        </w:rPr>
        <w:t xml:space="preserve"> y, x </w:t>
      </w:r>
      <w:proofErr w:type="spellStart"/>
      <w:r w:rsidR="00AE44ED" w:rsidRPr="002662CE">
        <w:rPr>
          <w:i/>
        </w:rPr>
        <w:t>gte</w:t>
      </w:r>
      <w:proofErr w:type="spellEnd"/>
      <w:r w:rsidR="00AE44ED" w:rsidRPr="002662CE">
        <w:rPr>
          <w:i/>
        </w:rPr>
        <w:t xml:space="preserve"> y</w:t>
      </w:r>
      <w:proofErr w:type="gramStart"/>
      <w:r w:rsidR="00AE44ED" w:rsidRPr="002662CE">
        <w:rPr>
          <w:i/>
        </w:rPr>
        <w:t>, ...</w:t>
      </w:r>
      <w:proofErr w:type="gramEnd"/>
      <w:r w:rsidR="00AE44ED" w:rsidRPr="002662CE">
        <w:rPr>
          <w:i/>
        </w:rPr>
        <w:t>etc.</w:t>
      </w:r>
    </w:p>
    <w:p w14:paraId="2B2E2675" w14:textId="77777777" w:rsidR="002662CE" w:rsidRDefault="0043562B" w:rsidP="002D2717">
      <w:pPr>
        <w:pStyle w:val="PargrafodaLista"/>
        <w:numPr>
          <w:ilvl w:val="0"/>
          <w:numId w:val="4"/>
        </w:numPr>
        <w:ind w:left="1134"/>
      </w:pPr>
      <w:r w:rsidRPr="00CD311F">
        <w:rPr>
          <w:b/>
        </w:rPr>
        <w:lastRenderedPageBreak/>
        <w:t xml:space="preserve">Operações </w:t>
      </w:r>
      <w:proofErr w:type="gramStart"/>
      <w:r w:rsidRPr="00CD311F">
        <w:rPr>
          <w:b/>
        </w:rPr>
        <w:t xml:space="preserve">Lógicas </w:t>
      </w:r>
      <w:r w:rsidR="00AE44ED" w:rsidRPr="00CD311F">
        <w:rPr>
          <w:b/>
        </w:rPr>
        <w:t>:</w:t>
      </w:r>
      <w:proofErr w:type="gramEnd"/>
      <w:r w:rsidR="00AE44ED">
        <w:t xml:space="preserve"> </w:t>
      </w:r>
      <w:r w:rsidR="00AE44ED" w:rsidRPr="004D5333">
        <w:rPr>
          <w:i/>
        </w:rPr>
        <w:t>!</w:t>
      </w:r>
      <w:proofErr w:type="spellStart"/>
      <w:proofErr w:type="gramStart"/>
      <w:r w:rsidR="00AE44ED" w:rsidRPr="004D5333">
        <w:rPr>
          <w:i/>
        </w:rPr>
        <w:t>registered</w:t>
      </w:r>
      <w:proofErr w:type="spellEnd"/>
      <w:proofErr w:type="gramEnd"/>
      <w:r w:rsidR="00AE44ED" w:rsidRPr="004D5333">
        <w:rPr>
          <w:i/>
        </w:rPr>
        <w:t xml:space="preserve"> &amp;&amp; (</w:t>
      </w:r>
      <w:proofErr w:type="spellStart"/>
      <w:r w:rsidR="00AE44ED" w:rsidRPr="004D5333">
        <w:rPr>
          <w:i/>
        </w:rPr>
        <w:t>firstVisit</w:t>
      </w:r>
      <w:proofErr w:type="spellEnd"/>
      <w:r w:rsidR="00AE44ED" w:rsidRPr="004D5333">
        <w:rPr>
          <w:i/>
        </w:rPr>
        <w:t xml:space="preserve"> || </w:t>
      </w:r>
      <w:proofErr w:type="spellStart"/>
      <w:r w:rsidR="00AE44ED" w:rsidRPr="004D5333">
        <w:rPr>
          <w:i/>
        </w:rPr>
        <w:t>fromEurope</w:t>
      </w:r>
      <w:proofErr w:type="spellEnd"/>
      <w:r w:rsidR="00AE44ED" w:rsidRPr="004D5333">
        <w:rPr>
          <w:i/>
        </w:rPr>
        <w:t>)</w:t>
      </w:r>
      <w:r w:rsidR="002662CE" w:rsidRPr="004D5333">
        <w:rPr>
          <w:i/>
        </w:rPr>
        <w:t xml:space="preserve"> </w:t>
      </w:r>
    </w:p>
    <w:p w14:paraId="24861273" w14:textId="77777777" w:rsidR="00AE44ED" w:rsidRPr="00301F6A" w:rsidRDefault="0043562B" w:rsidP="002D2717">
      <w:pPr>
        <w:pStyle w:val="PargrafodaLista"/>
        <w:numPr>
          <w:ilvl w:val="0"/>
          <w:numId w:val="4"/>
        </w:numPr>
        <w:ind w:left="1134"/>
        <w:rPr>
          <w:lang w:val="en-US"/>
        </w:rPr>
      </w:pPr>
      <w:proofErr w:type="spellStart"/>
      <w:r w:rsidRPr="00CD311F">
        <w:rPr>
          <w:b/>
          <w:lang w:val="en-US"/>
        </w:rPr>
        <w:t>Funções</w:t>
      </w:r>
      <w:proofErr w:type="spellEnd"/>
      <w:r w:rsidRPr="00CD311F">
        <w:rPr>
          <w:b/>
          <w:lang w:val="en-US"/>
        </w:rPr>
        <w:t xml:space="preserve"> </w:t>
      </w:r>
      <w:proofErr w:type="spellStart"/>
      <w:r w:rsidRPr="00CD311F">
        <w:rPr>
          <w:b/>
          <w:lang w:val="en-US"/>
        </w:rPr>
        <w:t>Embutidas</w:t>
      </w:r>
      <w:proofErr w:type="spellEnd"/>
      <w:r w:rsidR="00AE44ED" w:rsidRPr="00CD311F">
        <w:rPr>
          <w:b/>
          <w:lang w:val="en-US"/>
        </w:rPr>
        <w:t>:</w:t>
      </w:r>
      <w:r w:rsidR="00AE44ED" w:rsidRPr="00301F6A">
        <w:rPr>
          <w:lang w:val="en-US"/>
        </w:rPr>
        <w:t xml:space="preserve"> </w:t>
      </w:r>
      <w:proofErr w:type="spellStart"/>
      <w:r w:rsidR="00AE44ED" w:rsidRPr="00301F6A">
        <w:rPr>
          <w:i/>
          <w:lang w:val="en-US"/>
        </w:rPr>
        <w:t>name?upper_case</w:t>
      </w:r>
      <w:proofErr w:type="spellEnd"/>
      <w:r w:rsidR="00AE44ED" w:rsidRPr="00301F6A">
        <w:rPr>
          <w:i/>
          <w:lang w:val="en-US"/>
        </w:rPr>
        <w:t xml:space="preserve">, </w:t>
      </w:r>
      <w:proofErr w:type="spellStart"/>
      <w:r w:rsidR="00AE44ED" w:rsidRPr="00301F6A">
        <w:rPr>
          <w:i/>
          <w:lang w:val="en-US"/>
        </w:rPr>
        <w:t>path?ensure_starts_with</w:t>
      </w:r>
      <w:proofErr w:type="spellEnd"/>
      <w:r w:rsidR="00AE44ED" w:rsidRPr="00301F6A">
        <w:rPr>
          <w:i/>
          <w:lang w:val="en-US"/>
        </w:rPr>
        <w:t>(</w:t>
      </w:r>
      <w:r w:rsidRPr="00301F6A">
        <w:rPr>
          <w:i/>
          <w:lang w:val="en-US"/>
        </w:rPr>
        <w:t>‘</w:t>
      </w:r>
      <w:r w:rsidR="00AE44ED" w:rsidRPr="00301F6A">
        <w:rPr>
          <w:i/>
          <w:lang w:val="en-US"/>
        </w:rPr>
        <w:t>/</w:t>
      </w:r>
      <w:r w:rsidRPr="00301F6A">
        <w:rPr>
          <w:i/>
          <w:lang w:val="en-US"/>
        </w:rPr>
        <w:t>’</w:t>
      </w:r>
      <w:r w:rsidR="00AE44ED" w:rsidRPr="00301F6A">
        <w:rPr>
          <w:i/>
          <w:lang w:val="en-US"/>
        </w:rPr>
        <w:t>)</w:t>
      </w:r>
    </w:p>
    <w:p w14:paraId="467E853E" w14:textId="77777777" w:rsidR="00AE44ED" w:rsidRPr="0043562B" w:rsidRDefault="0043562B" w:rsidP="002D2717">
      <w:pPr>
        <w:pStyle w:val="PargrafodaLista"/>
        <w:numPr>
          <w:ilvl w:val="0"/>
          <w:numId w:val="4"/>
        </w:numPr>
        <w:ind w:left="1134"/>
        <w:rPr>
          <w:i/>
        </w:rPr>
      </w:pPr>
      <w:r w:rsidRPr="00CD311F">
        <w:rPr>
          <w:b/>
        </w:rPr>
        <w:t>Chamadas de método</w:t>
      </w:r>
      <w:r w:rsidR="00AE44ED" w:rsidRPr="00CD311F">
        <w:rPr>
          <w:b/>
        </w:rPr>
        <w:t>:</w:t>
      </w:r>
      <w:r w:rsidR="00AE44ED">
        <w:t xml:space="preserve"> </w:t>
      </w:r>
      <w:proofErr w:type="spellStart"/>
      <w:proofErr w:type="gramStart"/>
      <w:r w:rsidR="00AE44ED" w:rsidRPr="0043562B">
        <w:rPr>
          <w:i/>
        </w:rPr>
        <w:t>repeat</w:t>
      </w:r>
      <w:proofErr w:type="spellEnd"/>
      <w:r w:rsidR="00AE44ED" w:rsidRPr="0043562B">
        <w:rPr>
          <w:i/>
        </w:rPr>
        <w:t>(</w:t>
      </w:r>
      <w:proofErr w:type="gramEnd"/>
      <w:r w:rsidR="00AE44ED" w:rsidRPr="0043562B">
        <w:rPr>
          <w:i/>
        </w:rPr>
        <w:t>"</w:t>
      </w:r>
      <w:proofErr w:type="spellStart"/>
      <w:r w:rsidR="00AE44ED" w:rsidRPr="0043562B">
        <w:rPr>
          <w:i/>
        </w:rPr>
        <w:t>What</w:t>
      </w:r>
      <w:proofErr w:type="spellEnd"/>
      <w:r w:rsidR="00AE44ED" w:rsidRPr="0043562B">
        <w:rPr>
          <w:i/>
        </w:rPr>
        <w:t>", 3)</w:t>
      </w:r>
    </w:p>
    <w:p w14:paraId="7ECA6F97" w14:textId="77777777" w:rsidR="00AE44ED" w:rsidRPr="00CD311F" w:rsidRDefault="0043562B" w:rsidP="002D2717">
      <w:pPr>
        <w:pStyle w:val="PargrafodaLista"/>
        <w:numPr>
          <w:ilvl w:val="0"/>
          <w:numId w:val="4"/>
        </w:numPr>
        <w:ind w:left="1134"/>
        <w:rPr>
          <w:b/>
        </w:rPr>
      </w:pPr>
      <w:r w:rsidRPr="00CD311F">
        <w:rPr>
          <w:b/>
        </w:rPr>
        <w:t>Operador de valores perdidos (</w:t>
      </w:r>
      <w:proofErr w:type="spellStart"/>
      <w:r w:rsidRPr="00CD311F">
        <w:rPr>
          <w:b/>
          <w:i/>
        </w:rPr>
        <w:t>null</w:t>
      </w:r>
      <w:proofErr w:type="spellEnd"/>
      <w:r w:rsidRPr="00CD311F">
        <w:rPr>
          <w:b/>
        </w:rPr>
        <w:t xml:space="preserve"> ou </w:t>
      </w:r>
      <w:proofErr w:type="spellStart"/>
      <w:r w:rsidRPr="00CD311F">
        <w:rPr>
          <w:b/>
          <w:i/>
        </w:rPr>
        <w:t>void</w:t>
      </w:r>
      <w:proofErr w:type="spellEnd"/>
      <w:r w:rsidRPr="00CD311F">
        <w:rPr>
          <w:b/>
        </w:rPr>
        <w:t>)</w:t>
      </w:r>
      <w:r w:rsidR="00AE44ED" w:rsidRPr="00CD311F">
        <w:rPr>
          <w:b/>
        </w:rPr>
        <w:t>:</w:t>
      </w:r>
    </w:p>
    <w:p w14:paraId="3727EC6A" w14:textId="77777777" w:rsidR="00AE44ED" w:rsidRPr="00B80574" w:rsidRDefault="00B80574" w:rsidP="00B80574">
      <w:pPr>
        <w:ind w:left="774"/>
        <w:rPr>
          <w:i/>
          <w:lang w:val="en-US"/>
        </w:rPr>
      </w:pPr>
      <w:r w:rsidRPr="00552D85">
        <w:rPr>
          <w:b/>
        </w:rPr>
        <w:tab/>
      </w:r>
      <w:r w:rsidRPr="00552D85">
        <w:rPr>
          <w:b/>
        </w:rPr>
        <w:tab/>
      </w:r>
      <w:proofErr w:type="gramStart"/>
      <w:r>
        <w:rPr>
          <w:b/>
          <w:lang w:val="en-US"/>
        </w:rPr>
        <w:t xml:space="preserve">- </w:t>
      </w:r>
      <w:r w:rsidR="0043562B" w:rsidRPr="00B80574">
        <w:rPr>
          <w:b/>
          <w:lang w:val="en-US"/>
        </w:rPr>
        <w:t xml:space="preserve">Valor </w:t>
      </w:r>
      <w:proofErr w:type="spellStart"/>
      <w:r w:rsidR="0043562B" w:rsidRPr="00B80574">
        <w:rPr>
          <w:b/>
          <w:lang w:val="en-US"/>
        </w:rPr>
        <w:t>Padrão</w:t>
      </w:r>
      <w:proofErr w:type="spellEnd"/>
      <w:r w:rsidR="00AE44ED" w:rsidRPr="00B80574">
        <w:rPr>
          <w:b/>
          <w:lang w:val="en-US"/>
        </w:rPr>
        <w:t>:</w:t>
      </w:r>
      <w:r w:rsidR="00AE44ED" w:rsidRPr="00B80574">
        <w:rPr>
          <w:lang w:val="en-US"/>
        </w:rPr>
        <w:t xml:space="preserve"> </w:t>
      </w:r>
      <w:proofErr w:type="spellStart"/>
      <w:r w:rsidR="00AE44ED" w:rsidRPr="00B80574">
        <w:rPr>
          <w:i/>
          <w:lang w:val="en-US"/>
        </w:rPr>
        <w:t>name!"unknown</w:t>
      </w:r>
      <w:proofErr w:type="spellEnd"/>
      <w:proofErr w:type="gramEnd"/>
      <w:r w:rsidR="00AE44ED" w:rsidRPr="00B80574">
        <w:rPr>
          <w:i/>
          <w:lang w:val="en-US"/>
        </w:rPr>
        <w:t>"</w:t>
      </w:r>
      <w:r w:rsidR="00AE44ED" w:rsidRPr="00B80574">
        <w:rPr>
          <w:lang w:val="en-US"/>
        </w:rPr>
        <w:t xml:space="preserve"> or </w:t>
      </w:r>
      <w:r w:rsidR="00AE44ED" w:rsidRPr="00B80574">
        <w:rPr>
          <w:i/>
          <w:lang w:val="en-US"/>
        </w:rPr>
        <w:t>(user.name)!"</w:t>
      </w:r>
      <w:proofErr w:type="gramStart"/>
      <w:r w:rsidR="00AE44ED" w:rsidRPr="00B80574">
        <w:rPr>
          <w:i/>
          <w:lang w:val="en-US"/>
        </w:rPr>
        <w:t>unknown</w:t>
      </w:r>
      <w:proofErr w:type="gramEnd"/>
      <w:r w:rsidR="00AE44ED" w:rsidRPr="00B80574">
        <w:rPr>
          <w:i/>
          <w:lang w:val="en-US"/>
        </w:rPr>
        <w:t>"</w:t>
      </w:r>
      <w:r w:rsidR="00AE44ED" w:rsidRPr="00B80574">
        <w:rPr>
          <w:lang w:val="en-US"/>
        </w:rPr>
        <w:t xml:space="preserve"> or </w:t>
      </w:r>
      <w:r w:rsidR="00AE44ED" w:rsidRPr="00B80574">
        <w:rPr>
          <w:i/>
          <w:lang w:val="en-US"/>
        </w:rPr>
        <w:t>name!</w:t>
      </w:r>
      <w:r w:rsidR="00AE44ED" w:rsidRPr="00B80574">
        <w:rPr>
          <w:lang w:val="en-US"/>
        </w:rPr>
        <w:t xml:space="preserve"> </w:t>
      </w:r>
      <w:proofErr w:type="gramStart"/>
      <w:r w:rsidR="00AE44ED" w:rsidRPr="00B80574">
        <w:rPr>
          <w:lang w:val="en-US"/>
        </w:rPr>
        <w:t>or</w:t>
      </w:r>
      <w:proofErr w:type="gramEnd"/>
      <w:r w:rsidR="00AE44ED" w:rsidRPr="00B80574">
        <w:rPr>
          <w:lang w:val="en-US"/>
        </w:rPr>
        <w:t xml:space="preserve"> </w:t>
      </w:r>
      <w:r w:rsidR="00AE44ED" w:rsidRPr="00B80574">
        <w:rPr>
          <w:i/>
          <w:lang w:val="en-US"/>
        </w:rPr>
        <w:t>(user.name)!</w:t>
      </w:r>
    </w:p>
    <w:p w14:paraId="11A58264" w14:textId="77777777" w:rsidR="00AE44ED" w:rsidRDefault="00CD311F" w:rsidP="00CD311F">
      <w:pPr>
        <w:ind w:left="774"/>
      </w:pPr>
      <w:r w:rsidRPr="00552D85">
        <w:rPr>
          <w:b/>
          <w:lang w:val="en-US"/>
        </w:rPr>
        <w:tab/>
      </w:r>
      <w:r w:rsidRPr="00552D85">
        <w:rPr>
          <w:b/>
          <w:lang w:val="en-US"/>
        </w:rPr>
        <w:tab/>
      </w:r>
      <w:r w:rsidR="00B80574">
        <w:rPr>
          <w:b/>
        </w:rPr>
        <w:t xml:space="preserve">- </w:t>
      </w:r>
      <w:r w:rsidR="0043562B" w:rsidRPr="00CD311F">
        <w:rPr>
          <w:b/>
        </w:rPr>
        <w:t>Teste de valor desconhecido</w:t>
      </w:r>
      <w:r w:rsidR="00AE44ED" w:rsidRPr="00CD311F">
        <w:rPr>
          <w:b/>
        </w:rPr>
        <w:t>:</w:t>
      </w:r>
      <w:r w:rsidR="00AE44ED">
        <w:t xml:space="preserve"> </w:t>
      </w:r>
      <w:proofErr w:type="spellStart"/>
      <w:r w:rsidR="00AE44ED">
        <w:t>name</w:t>
      </w:r>
      <w:proofErr w:type="spellEnd"/>
      <w:proofErr w:type="gramStart"/>
      <w:r w:rsidR="00AE44ED">
        <w:t>??</w:t>
      </w:r>
      <w:proofErr w:type="gramEnd"/>
      <w:r w:rsidR="00AE44ED">
        <w:t xml:space="preserve"> </w:t>
      </w:r>
      <w:proofErr w:type="spellStart"/>
      <w:proofErr w:type="gramStart"/>
      <w:r w:rsidR="00AE44ED">
        <w:t>or</w:t>
      </w:r>
      <w:proofErr w:type="spellEnd"/>
      <w:proofErr w:type="gramEnd"/>
      <w:r w:rsidR="00AE44ED">
        <w:t xml:space="preserve"> (user.name)??</w:t>
      </w:r>
    </w:p>
    <w:p w14:paraId="1587EEAD" w14:textId="77777777" w:rsidR="00AE44ED" w:rsidRDefault="0043562B" w:rsidP="002D2717">
      <w:pPr>
        <w:pStyle w:val="PargrafodaLista"/>
        <w:numPr>
          <w:ilvl w:val="0"/>
          <w:numId w:val="4"/>
        </w:numPr>
        <w:ind w:left="1134"/>
      </w:pPr>
      <w:r w:rsidRPr="00CD311F">
        <w:rPr>
          <w:b/>
        </w:rPr>
        <w:t>Operadores de atribuição</w:t>
      </w:r>
      <w:r w:rsidR="00AE44ED" w:rsidRPr="00CD311F">
        <w:rPr>
          <w:b/>
        </w:rPr>
        <w:t>:</w:t>
      </w:r>
      <w:r w:rsidR="00AE44ED">
        <w:t xml:space="preserve"> </w:t>
      </w:r>
      <w:r w:rsidR="00AE44ED" w:rsidRPr="00627C9F">
        <w:rPr>
          <w:i/>
        </w:rPr>
        <w:t>=, +=, -=, *=, /=, %=, ++, -</w:t>
      </w:r>
      <w:proofErr w:type="gramStart"/>
      <w:r w:rsidR="00AE44ED" w:rsidRPr="00627C9F">
        <w:rPr>
          <w:i/>
        </w:rPr>
        <w:t>-</w:t>
      </w:r>
      <w:proofErr w:type="gramEnd"/>
    </w:p>
    <w:p w14:paraId="1ADC2D1B" w14:textId="77777777" w:rsidR="00AE44ED" w:rsidRDefault="0043562B" w:rsidP="002D2717">
      <w:pPr>
        <w:pStyle w:val="PargrafodaLista"/>
        <w:numPr>
          <w:ilvl w:val="0"/>
          <w:numId w:val="4"/>
        </w:numPr>
        <w:ind w:left="1134"/>
      </w:pPr>
      <w:r w:rsidRPr="00CD311F">
        <w:rPr>
          <w:b/>
        </w:rPr>
        <w:t>Lambdas locais</w:t>
      </w:r>
      <w:r w:rsidR="00AE44ED" w:rsidRPr="00CD311F">
        <w:rPr>
          <w:b/>
        </w:rPr>
        <w:t>:</w:t>
      </w:r>
      <w:r w:rsidR="00AE44ED">
        <w:t xml:space="preserve"> </w:t>
      </w:r>
      <w:r w:rsidR="00AE44ED" w:rsidRPr="00627C9F">
        <w:rPr>
          <w:i/>
        </w:rPr>
        <w:t>x -&gt; x + 1, (x, y) -&gt; x + y</w:t>
      </w:r>
    </w:p>
    <w:p w14:paraId="0BBB1883" w14:textId="77777777" w:rsidR="003A4D56" w:rsidRDefault="00CE2402" w:rsidP="0043562B">
      <w:r>
        <w:tab/>
      </w:r>
    </w:p>
    <w:p w14:paraId="23A819CE" w14:textId="77777777" w:rsidR="00F31588" w:rsidRDefault="003A4D56" w:rsidP="0000086B">
      <w:r>
        <w:tab/>
      </w:r>
      <w:r w:rsidR="00131502">
        <w:t xml:space="preserve">Quanto às características técnicas, o Apache </w:t>
      </w:r>
      <w:proofErr w:type="spellStart"/>
      <w:r w:rsidR="00131502">
        <w:t>Freemarker</w:t>
      </w:r>
      <w:proofErr w:type="spellEnd"/>
      <w:r w:rsidR="00131502">
        <w:t xml:space="preserve"> é mais </w:t>
      </w:r>
      <w:r w:rsidR="00DC4F70">
        <w:t>rigoroso</w:t>
      </w:r>
      <w:r w:rsidR="00131502">
        <w:t xml:space="preserve"> </w:t>
      </w:r>
      <w:r w:rsidR="005B05D3">
        <w:t xml:space="preserve">do </w:t>
      </w:r>
      <w:r w:rsidR="00131502">
        <w:t xml:space="preserve">que o Apache </w:t>
      </w:r>
      <w:proofErr w:type="spellStart"/>
      <w:r w:rsidR="00131502">
        <w:t>Velocity</w:t>
      </w:r>
      <w:proofErr w:type="spellEnd"/>
      <w:r w:rsidR="00131502">
        <w:t xml:space="preserve"> e outros motores de gabaritos. </w:t>
      </w:r>
      <w:r w:rsidR="00131502" w:rsidRPr="001245B5">
        <w:t>Retorna exceções de ponteiro nulo (</w:t>
      </w:r>
      <w:proofErr w:type="spellStart"/>
      <w:r w:rsidR="00131502" w:rsidRPr="001245B5">
        <w:rPr>
          <w:i/>
        </w:rPr>
        <w:t>null</w:t>
      </w:r>
      <w:proofErr w:type="spellEnd"/>
      <w:r w:rsidR="00131502" w:rsidRPr="001245B5">
        <w:rPr>
          <w:i/>
        </w:rPr>
        <w:t xml:space="preserve"> pointer </w:t>
      </w:r>
      <w:proofErr w:type="spellStart"/>
      <w:r w:rsidR="00131502" w:rsidRPr="001245B5">
        <w:rPr>
          <w:i/>
        </w:rPr>
        <w:t>exceptions</w:t>
      </w:r>
      <w:proofErr w:type="spellEnd"/>
      <w:r w:rsidR="00131502" w:rsidRPr="001245B5">
        <w:t>) se encontra uma propriedade inexistente ao processar o gabarito</w:t>
      </w:r>
      <w:r w:rsidR="00E30F2F">
        <w:t>,</w:t>
      </w:r>
      <w:r w:rsidR="00A71656" w:rsidRPr="001245B5">
        <w:t xml:space="preserve"> </w:t>
      </w:r>
      <w:r w:rsidR="00E30F2F">
        <w:t>t</w:t>
      </w:r>
      <w:r w:rsidR="00A71656" w:rsidRPr="001245B5">
        <w:t>em</w:t>
      </w:r>
      <w:r w:rsidR="00131502" w:rsidRPr="001245B5">
        <w:t xml:space="preserve"> funcionalidades de macro </w:t>
      </w:r>
      <w:r w:rsidR="001245B5">
        <w:t xml:space="preserve">mais avançadas </w:t>
      </w:r>
      <w:r w:rsidR="00131502" w:rsidRPr="001245B5">
        <w:t>e fornece mais recurso</w:t>
      </w:r>
      <w:r w:rsidR="006C49B2">
        <w:t>s</w:t>
      </w:r>
      <w:r w:rsidR="00131502" w:rsidRPr="001245B5">
        <w:t xml:space="preserve"> aos desenvolvedores da camada de apresentação do que o Apache </w:t>
      </w:r>
      <w:proofErr w:type="spellStart"/>
      <w:r w:rsidR="00131502" w:rsidRPr="001245B5">
        <w:t>Velocity</w:t>
      </w:r>
      <w:proofErr w:type="spellEnd"/>
      <w:r w:rsidR="00131502" w:rsidRPr="001245B5">
        <w:t xml:space="preserve">, como operações avançadas com datas e horas. </w:t>
      </w:r>
      <w:r w:rsidR="00F4107C" w:rsidRPr="001245B5">
        <w:fldChar w:fldCharType="begin" w:fldLock="1"/>
      </w:r>
      <w:r w:rsidR="00594F63">
        <w:instrText>ADDIN CSL_CITATION {"citationItems":[{"id":"ITEM-1","itemData":{"URL":"https://www.javaworld.com/article/2077797/open-source-tools/velocity-or-freemarker.html","abstract":"Template engines can be applied to a wide variety of development scenarios where you want to generate text based on specific processing rules, and are often used as the view component in MVC applications. In this article, Jeroen van Bergen explains where template engines fit into your application architecture and shows you some of the operations common to all template engines. Finally, he compares the two leading Java template engines, Velocity and FreeMarker, in terms of power, ease of use, and performance.","accessed":{"date-parts":[["2018","8","29"]]},"author":[{"dropping-particle":"Van","family":"Bergen","given":"Jeroen","non-dropping-particle":"","parse-names":false,"suffix":""}],"id":"ITEM-1","issued":{"date-parts":[["2007"]]},"title":"Velocity or FreeMarker? Two open source Java-based template engines compared","type":"webpage"},"uris":["http://www.mendeley.com/documents/?uuid=e7386f4b-7589-3e5e-9621-26580545dd6e"]}],"mendeley":{"formattedCitation":"(BERGEN, 2007)","plainTextFormattedCitation":"(BERGEN, 2007)","previouslyFormattedCitation":"(BERGEN, 2007)"},"properties":{"noteIndex":0},"schema":"https://github.com/citation-style-language/schema/raw/master/csl-citation.json"}</w:instrText>
      </w:r>
      <w:r w:rsidR="00F4107C" w:rsidRPr="001245B5">
        <w:fldChar w:fldCharType="separate"/>
      </w:r>
      <w:r w:rsidR="00594F63" w:rsidRPr="00594F63">
        <w:rPr>
          <w:noProof/>
        </w:rPr>
        <w:t>(BERGEN, 2007)</w:t>
      </w:r>
      <w:r w:rsidR="00F4107C" w:rsidRPr="001245B5">
        <w:fldChar w:fldCharType="end"/>
      </w:r>
      <w:r w:rsidR="00131502" w:rsidRPr="001245B5">
        <w:t>.</w:t>
      </w:r>
    </w:p>
    <w:p w14:paraId="02F2C0DE" w14:textId="77777777" w:rsidR="00581F9C" w:rsidRDefault="00581F9C" w:rsidP="0000086B">
      <w:r>
        <w:tab/>
        <w:t xml:space="preserve">O Apache </w:t>
      </w:r>
      <w:proofErr w:type="spellStart"/>
      <w:r>
        <w:t>Freemarker</w:t>
      </w:r>
      <w:proofErr w:type="spellEnd"/>
      <w:r>
        <w:t xml:space="preserve"> é também licenciado sob a Apache </w:t>
      </w:r>
      <w:proofErr w:type="spellStart"/>
      <w:r>
        <w:t>License</w:t>
      </w:r>
      <w:proofErr w:type="spellEnd"/>
      <w:r>
        <w:t xml:space="preserve"> 2.0, que é totalmente compatível com a GNU </w:t>
      </w:r>
      <w:proofErr w:type="spellStart"/>
      <w:r>
        <w:t>Public</w:t>
      </w:r>
      <w:proofErr w:type="spellEnd"/>
      <w:r>
        <w:t xml:space="preserve"> </w:t>
      </w:r>
      <w:proofErr w:type="spellStart"/>
      <w:r>
        <w:t>License</w:t>
      </w:r>
      <w:proofErr w:type="spellEnd"/>
      <w:r>
        <w:t xml:space="preserve"> 3.0. Isto garante a liberdade de uso e modificação do código fonte, bem como sua distribuição, desde que citada </w:t>
      </w:r>
      <w:proofErr w:type="gramStart"/>
      <w:r>
        <w:t>a</w:t>
      </w:r>
      <w:proofErr w:type="gramEnd"/>
      <w:r>
        <w:t xml:space="preserve"> origem na documentação do software final </w:t>
      </w:r>
      <w:r w:rsidR="00F4107C">
        <w:fldChar w:fldCharType="begin" w:fldLock="1"/>
      </w:r>
      <w:r w:rsidR="00594F63">
        <w:instrText>ADDIN CSL_CITATION {"citationItems":[{"id":"ITEM-1","itemData":{"URL":"https://freemarker.apache.org/index.html","abstract":"Java template engine; generates HTML web pages, e-mails, configuration files, source code, etc. from template files and the data your application provides.","accessed":{"date-parts":[["2019","6","1"]]},"author":[{"dropping-particle":"","family":"Apache.org","given":"","non-dropping-particle":"","parse-names":false,"suffix":""}],"container-title":"Apache FreeMarker™","id":"ITEM-1","issued":{"date-parts":[["2020"]]},"title":"FreeMarker Java Template Engine","type":"webpage"},"uris":["http://www.mendeley.com/documents/?uuid=0c7d344f-c73c-3dcb-94ff-f0143500b167"]}],"mendeley":{"formattedCitation":"(APACHE.ORG, 2020)","plainTextFormattedCitation":"(APACHE.ORG, 2020)","previouslyFormattedCitation":"(APACHE.ORG, 2020)"},"properties":{"noteIndex":0},"schema":"https://github.com/citation-style-language/schema/raw/master/csl-citation.json"}</w:instrText>
      </w:r>
      <w:r w:rsidR="00F4107C">
        <w:fldChar w:fldCharType="separate"/>
      </w:r>
      <w:r w:rsidR="00594F63" w:rsidRPr="00594F63">
        <w:rPr>
          <w:noProof/>
        </w:rPr>
        <w:t>(APACHE.ORG, 2020)</w:t>
      </w:r>
      <w:r w:rsidR="00F4107C">
        <w:fldChar w:fldCharType="end"/>
      </w:r>
      <w:r>
        <w:t>.</w:t>
      </w:r>
    </w:p>
    <w:p w14:paraId="35DDADA3" w14:textId="77777777" w:rsidR="00B80574" w:rsidRDefault="00B80574" w:rsidP="0000086B"/>
    <w:p w14:paraId="145B0768" w14:textId="77777777" w:rsidR="0000086B" w:rsidRDefault="0000086B" w:rsidP="00242CEC">
      <w:pPr>
        <w:pStyle w:val="Ttulo3"/>
      </w:pPr>
      <w:bookmarkStart w:id="20" w:name="_Toc35796566"/>
      <w:r>
        <w:t>2.3.3 Critérios usados na avaliação dos motores de gabaritos pesquisados</w:t>
      </w:r>
      <w:bookmarkEnd w:id="20"/>
    </w:p>
    <w:p w14:paraId="0337EC50" w14:textId="77777777" w:rsidR="00B80574" w:rsidRPr="00B80574" w:rsidRDefault="00B80574" w:rsidP="00B80574"/>
    <w:p w14:paraId="13717023" w14:textId="77777777" w:rsidR="0000086B" w:rsidRDefault="0000086B" w:rsidP="0000086B">
      <w:r>
        <w:tab/>
        <w:t xml:space="preserve">Para que fosse possível decidir tecnicamente qual o motor de gabaritos seria utilizado no projeto objeto deste trabalho de conclusão de curso, foram avaliadas as características descritas na </w:t>
      </w:r>
      <w:r w:rsidR="005B05D3">
        <w:t xml:space="preserve">Tabela </w:t>
      </w:r>
      <w:r w:rsidR="00D050E6">
        <w:t>3</w:t>
      </w:r>
      <w:r>
        <w:t xml:space="preserve">. Os dados foram obtidos em uma pesquisa na ferramenta de busca </w:t>
      </w:r>
      <w:r w:rsidRPr="005B05D3">
        <w:rPr>
          <w:i/>
        </w:rPr>
        <w:t>google.com</w:t>
      </w:r>
      <w:r w:rsidR="005B05D3">
        <w:t xml:space="preserve"> </w:t>
      </w:r>
      <w:r>
        <w:t>e em alguns artigos encontrados ao longo do período de levantamento bibliográfico.</w:t>
      </w:r>
    </w:p>
    <w:p w14:paraId="01E7B59A" w14:textId="77777777" w:rsidR="004825A6" w:rsidRDefault="004825A6">
      <w:pPr>
        <w:spacing w:after="160" w:line="240" w:lineRule="auto"/>
        <w:jc w:val="left"/>
        <w:rPr>
          <w:sz w:val="20"/>
          <w:szCs w:val="20"/>
        </w:rPr>
      </w:pPr>
    </w:p>
    <w:p w14:paraId="312E98FB" w14:textId="77777777" w:rsidR="00B80574" w:rsidRPr="00B80574" w:rsidRDefault="00B80574">
      <w:pPr>
        <w:spacing w:after="160" w:line="240" w:lineRule="auto"/>
        <w:jc w:val="left"/>
        <w:rPr>
          <w:sz w:val="20"/>
          <w:szCs w:val="20"/>
        </w:rPr>
      </w:pPr>
    </w:p>
    <w:p w14:paraId="63AFAC53" w14:textId="77777777" w:rsidR="00B80574" w:rsidRDefault="00B80574">
      <w:pPr>
        <w:spacing w:after="160" w:line="240" w:lineRule="auto"/>
        <w:jc w:val="left"/>
        <w:rPr>
          <w:b/>
          <w:sz w:val="20"/>
          <w:szCs w:val="20"/>
        </w:rPr>
      </w:pPr>
      <w:r>
        <w:rPr>
          <w:b/>
          <w:sz w:val="20"/>
          <w:szCs w:val="20"/>
        </w:rPr>
        <w:br w:type="page"/>
      </w:r>
    </w:p>
    <w:p w14:paraId="6572E682" w14:textId="77777777" w:rsidR="0000086B" w:rsidRDefault="0000086B" w:rsidP="003415D5">
      <w:pPr>
        <w:spacing w:after="160" w:line="240" w:lineRule="auto"/>
        <w:jc w:val="center"/>
        <w:rPr>
          <w:b/>
          <w:sz w:val="20"/>
          <w:szCs w:val="20"/>
        </w:rPr>
      </w:pPr>
      <w:r w:rsidRPr="0000086B">
        <w:rPr>
          <w:b/>
          <w:sz w:val="20"/>
          <w:szCs w:val="20"/>
        </w:rPr>
        <w:lastRenderedPageBreak/>
        <w:t xml:space="preserve">Tabela </w:t>
      </w:r>
      <w:r w:rsidR="00D050E6">
        <w:rPr>
          <w:b/>
          <w:sz w:val="20"/>
          <w:szCs w:val="20"/>
        </w:rPr>
        <w:t>3</w:t>
      </w:r>
      <w:r w:rsidR="00FE53BF" w:rsidRPr="0000086B">
        <w:rPr>
          <w:b/>
          <w:sz w:val="20"/>
          <w:szCs w:val="20"/>
        </w:rPr>
        <w:t xml:space="preserve"> </w:t>
      </w:r>
      <w:r w:rsidRPr="0000086B">
        <w:rPr>
          <w:b/>
          <w:sz w:val="20"/>
          <w:szCs w:val="20"/>
        </w:rPr>
        <w:t xml:space="preserve">- Comparativo Apache </w:t>
      </w:r>
      <w:proofErr w:type="spellStart"/>
      <w:r w:rsidRPr="0000086B">
        <w:rPr>
          <w:b/>
          <w:sz w:val="20"/>
          <w:szCs w:val="20"/>
        </w:rPr>
        <w:t>Velocity</w:t>
      </w:r>
      <w:proofErr w:type="spellEnd"/>
      <w:r w:rsidRPr="0000086B">
        <w:rPr>
          <w:b/>
          <w:sz w:val="20"/>
          <w:szCs w:val="20"/>
        </w:rPr>
        <w:t xml:space="preserve"> X Apache </w:t>
      </w:r>
      <w:proofErr w:type="spellStart"/>
      <w:r w:rsidRPr="0000086B">
        <w:rPr>
          <w:b/>
          <w:sz w:val="20"/>
          <w:szCs w:val="20"/>
        </w:rPr>
        <w:t>Freemarker</w:t>
      </w:r>
      <w:proofErr w:type="spellEnd"/>
    </w:p>
    <w:p w14:paraId="0401FAD2" w14:textId="77777777" w:rsidR="00FE53BF" w:rsidRDefault="00FE53BF" w:rsidP="00FE53BF">
      <w:pPr>
        <w:spacing w:line="240" w:lineRule="auto"/>
        <w:jc w:val="center"/>
        <w:rPr>
          <w:b/>
          <w:sz w:val="20"/>
          <w:szCs w:val="20"/>
        </w:rPr>
      </w:pPr>
    </w:p>
    <w:tbl>
      <w:tblPr>
        <w:tblStyle w:val="Tabelacomgrade"/>
        <w:tblW w:w="0" w:type="auto"/>
        <w:tblLook w:val="04A0" w:firstRow="1" w:lastRow="0" w:firstColumn="1" w:lastColumn="0" w:noHBand="0" w:noVBand="1"/>
      </w:tblPr>
      <w:tblGrid>
        <w:gridCol w:w="5495"/>
        <w:gridCol w:w="1701"/>
        <w:gridCol w:w="2015"/>
      </w:tblGrid>
      <w:tr w:rsidR="00A3712E" w14:paraId="6005368C" w14:textId="77777777" w:rsidTr="008157E4">
        <w:tc>
          <w:tcPr>
            <w:tcW w:w="5495" w:type="dxa"/>
            <w:shd w:val="clear" w:color="auto" w:fill="E7E6E6" w:themeFill="background2"/>
          </w:tcPr>
          <w:p w14:paraId="5B000BDA" w14:textId="77777777" w:rsidR="00A3712E" w:rsidRPr="00A3712E" w:rsidRDefault="00A3712E" w:rsidP="00A3712E">
            <w:pPr>
              <w:jc w:val="center"/>
              <w:rPr>
                <w:b/>
                <w:sz w:val="20"/>
                <w:szCs w:val="20"/>
              </w:rPr>
            </w:pPr>
            <w:r w:rsidRPr="00A3712E">
              <w:rPr>
                <w:b/>
                <w:sz w:val="20"/>
                <w:szCs w:val="20"/>
              </w:rPr>
              <w:t>ITEM</w:t>
            </w:r>
          </w:p>
        </w:tc>
        <w:tc>
          <w:tcPr>
            <w:tcW w:w="1701" w:type="dxa"/>
            <w:shd w:val="clear" w:color="auto" w:fill="E7E6E6" w:themeFill="background2"/>
          </w:tcPr>
          <w:p w14:paraId="2BD38190" w14:textId="77777777" w:rsidR="00A3712E" w:rsidRPr="00A3712E" w:rsidRDefault="00A3712E" w:rsidP="00A3712E">
            <w:pPr>
              <w:jc w:val="center"/>
              <w:rPr>
                <w:b/>
                <w:sz w:val="20"/>
                <w:szCs w:val="20"/>
              </w:rPr>
            </w:pPr>
            <w:proofErr w:type="spellStart"/>
            <w:r w:rsidRPr="00A3712E">
              <w:rPr>
                <w:b/>
                <w:sz w:val="20"/>
                <w:szCs w:val="20"/>
              </w:rPr>
              <w:t>Velocity</w:t>
            </w:r>
            <w:proofErr w:type="spellEnd"/>
          </w:p>
        </w:tc>
        <w:tc>
          <w:tcPr>
            <w:tcW w:w="2015" w:type="dxa"/>
            <w:shd w:val="clear" w:color="auto" w:fill="E7E6E6" w:themeFill="background2"/>
          </w:tcPr>
          <w:p w14:paraId="6C1E4335" w14:textId="77777777" w:rsidR="00A3712E" w:rsidRPr="00A3712E" w:rsidRDefault="007A1550" w:rsidP="007A1550">
            <w:pPr>
              <w:jc w:val="center"/>
              <w:rPr>
                <w:b/>
                <w:sz w:val="20"/>
                <w:szCs w:val="20"/>
              </w:rPr>
            </w:pPr>
            <w:proofErr w:type="spellStart"/>
            <w:r>
              <w:rPr>
                <w:b/>
                <w:sz w:val="20"/>
                <w:szCs w:val="20"/>
              </w:rPr>
              <w:t>Fr</w:t>
            </w:r>
            <w:r w:rsidR="00A3712E" w:rsidRPr="00A3712E">
              <w:rPr>
                <w:b/>
                <w:sz w:val="20"/>
                <w:szCs w:val="20"/>
              </w:rPr>
              <w:t>eemarker</w:t>
            </w:r>
            <w:proofErr w:type="spellEnd"/>
          </w:p>
        </w:tc>
      </w:tr>
      <w:tr w:rsidR="00A3712E" w14:paraId="35C27807" w14:textId="77777777" w:rsidTr="002E16A8">
        <w:tc>
          <w:tcPr>
            <w:tcW w:w="5495" w:type="dxa"/>
          </w:tcPr>
          <w:p w14:paraId="430A8116" w14:textId="77777777" w:rsidR="00A3712E" w:rsidRDefault="007A1550" w:rsidP="007A1550">
            <w:pPr>
              <w:jc w:val="left"/>
              <w:rPr>
                <w:sz w:val="20"/>
                <w:szCs w:val="20"/>
              </w:rPr>
            </w:pPr>
            <w:r>
              <w:rPr>
                <w:sz w:val="20"/>
                <w:szCs w:val="20"/>
              </w:rPr>
              <w:t>Pesquisa no google.com (Número aproximado de resultados)</w:t>
            </w:r>
            <w:r w:rsidR="002E16A8">
              <w:rPr>
                <w:sz w:val="20"/>
                <w:szCs w:val="20"/>
              </w:rPr>
              <w:t xml:space="preserve"> em junho de 2019</w:t>
            </w:r>
          </w:p>
        </w:tc>
        <w:tc>
          <w:tcPr>
            <w:tcW w:w="1701" w:type="dxa"/>
          </w:tcPr>
          <w:p w14:paraId="0506F5DF" w14:textId="77777777" w:rsidR="00A3712E" w:rsidRPr="005D0641" w:rsidRDefault="007A1550" w:rsidP="00A3712E">
            <w:pPr>
              <w:jc w:val="center"/>
              <w:rPr>
                <w:b/>
                <w:sz w:val="20"/>
                <w:szCs w:val="20"/>
              </w:rPr>
            </w:pPr>
            <w:r w:rsidRPr="005D0641">
              <w:rPr>
                <w:b/>
                <w:sz w:val="20"/>
                <w:szCs w:val="20"/>
              </w:rPr>
              <w:t>6.222.000</w:t>
            </w:r>
          </w:p>
        </w:tc>
        <w:tc>
          <w:tcPr>
            <w:tcW w:w="2015" w:type="dxa"/>
          </w:tcPr>
          <w:p w14:paraId="77132D6C" w14:textId="77777777" w:rsidR="00A3712E" w:rsidRDefault="007A1550" w:rsidP="00A3712E">
            <w:pPr>
              <w:jc w:val="center"/>
              <w:rPr>
                <w:sz w:val="20"/>
                <w:szCs w:val="20"/>
              </w:rPr>
            </w:pPr>
            <w:r w:rsidRPr="007A1550">
              <w:rPr>
                <w:sz w:val="20"/>
                <w:szCs w:val="20"/>
              </w:rPr>
              <w:t>647.000</w:t>
            </w:r>
          </w:p>
        </w:tc>
      </w:tr>
      <w:tr w:rsidR="00A3712E" w14:paraId="63728FCA" w14:textId="77777777" w:rsidTr="002E16A8">
        <w:tc>
          <w:tcPr>
            <w:tcW w:w="5495" w:type="dxa"/>
          </w:tcPr>
          <w:p w14:paraId="00837EB0" w14:textId="77777777" w:rsidR="00A3712E" w:rsidRDefault="007A1550" w:rsidP="007A1550">
            <w:pPr>
              <w:jc w:val="left"/>
              <w:rPr>
                <w:sz w:val="20"/>
                <w:szCs w:val="20"/>
              </w:rPr>
            </w:pPr>
            <w:r>
              <w:rPr>
                <w:sz w:val="20"/>
                <w:szCs w:val="20"/>
              </w:rPr>
              <w:t>Popularidade no mavenrepository.org (Número de requisições por artefato)</w:t>
            </w:r>
            <w:r w:rsidR="002E16A8">
              <w:rPr>
                <w:sz w:val="20"/>
                <w:szCs w:val="20"/>
              </w:rPr>
              <w:t xml:space="preserve"> em junho de 2019</w:t>
            </w:r>
          </w:p>
        </w:tc>
        <w:tc>
          <w:tcPr>
            <w:tcW w:w="1701" w:type="dxa"/>
          </w:tcPr>
          <w:p w14:paraId="4F9FC6C1" w14:textId="77777777" w:rsidR="00A3712E" w:rsidRDefault="007A1550" w:rsidP="00A3712E">
            <w:pPr>
              <w:jc w:val="center"/>
              <w:rPr>
                <w:sz w:val="20"/>
                <w:szCs w:val="20"/>
              </w:rPr>
            </w:pPr>
            <w:r>
              <w:rPr>
                <w:sz w:val="20"/>
                <w:szCs w:val="20"/>
              </w:rPr>
              <w:t>1427</w:t>
            </w:r>
          </w:p>
        </w:tc>
        <w:tc>
          <w:tcPr>
            <w:tcW w:w="2015" w:type="dxa"/>
          </w:tcPr>
          <w:p w14:paraId="3F98C962" w14:textId="77777777" w:rsidR="00A3712E" w:rsidRPr="005D0641" w:rsidRDefault="007A1550" w:rsidP="00A3712E">
            <w:pPr>
              <w:jc w:val="center"/>
              <w:rPr>
                <w:b/>
                <w:sz w:val="20"/>
                <w:szCs w:val="20"/>
              </w:rPr>
            </w:pPr>
            <w:r w:rsidRPr="005D0641">
              <w:rPr>
                <w:b/>
                <w:sz w:val="20"/>
                <w:szCs w:val="20"/>
              </w:rPr>
              <w:t>1766</w:t>
            </w:r>
          </w:p>
        </w:tc>
      </w:tr>
      <w:tr w:rsidR="00A3712E" w14:paraId="7E193497" w14:textId="77777777" w:rsidTr="002E16A8">
        <w:tc>
          <w:tcPr>
            <w:tcW w:w="5495" w:type="dxa"/>
          </w:tcPr>
          <w:p w14:paraId="3D031465" w14:textId="77777777" w:rsidR="00A3712E" w:rsidRPr="002E16A8" w:rsidRDefault="002E16A8" w:rsidP="009A1997">
            <w:pPr>
              <w:jc w:val="left"/>
              <w:rPr>
                <w:sz w:val="20"/>
                <w:szCs w:val="20"/>
              </w:rPr>
            </w:pPr>
            <w:r>
              <w:rPr>
                <w:sz w:val="20"/>
                <w:szCs w:val="20"/>
              </w:rPr>
              <w:t>Tempo de finalização de processamento de gabarito simples Olá Mundo</w:t>
            </w:r>
            <w:proofErr w:type="gramStart"/>
            <w:r>
              <w:rPr>
                <w:sz w:val="20"/>
                <w:szCs w:val="20"/>
              </w:rPr>
              <w:t>!,</w:t>
            </w:r>
            <w:proofErr w:type="gramEnd"/>
            <w:r>
              <w:rPr>
                <w:sz w:val="20"/>
                <w:szCs w:val="20"/>
              </w:rPr>
              <w:t xml:space="preserve"> </w:t>
            </w:r>
            <w:proofErr w:type="gramStart"/>
            <w:r>
              <w:rPr>
                <w:sz w:val="20"/>
                <w:szCs w:val="20"/>
              </w:rPr>
              <w:t>medido</w:t>
            </w:r>
            <w:proofErr w:type="gramEnd"/>
            <w:r>
              <w:rPr>
                <w:sz w:val="20"/>
                <w:szCs w:val="20"/>
              </w:rPr>
              <w:t xml:space="preserve"> por chamada </w:t>
            </w:r>
            <w:proofErr w:type="spellStart"/>
            <w:r w:rsidRPr="002E16A8">
              <w:rPr>
                <w:i/>
                <w:sz w:val="20"/>
                <w:szCs w:val="20"/>
              </w:rPr>
              <w:t>System.currentTimeMillis</w:t>
            </w:r>
            <w:proofErr w:type="spellEnd"/>
            <w:r w:rsidRPr="002E16A8">
              <w:rPr>
                <w:i/>
                <w:sz w:val="20"/>
                <w:szCs w:val="20"/>
              </w:rPr>
              <w:t>()</w:t>
            </w:r>
            <w:r>
              <w:rPr>
                <w:sz w:val="20"/>
                <w:szCs w:val="20"/>
              </w:rPr>
              <w:t xml:space="preserve"> </w:t>
            </w:r>
            <w:r w:rsidR="00F4107C">
              <w:rPr>
                <w:sz w:val="20"/>
                <w:szCs w:val="20"/>
              </w:rPr>
              <w:fldChar w:fldCharType="begin" w:fldLock="1"/>
            </w:r>
            <w:r w:rsidR="00594F63">
              <w:rPr>
                <w:sz w:val="20"/>
                <w:szCs w:val="20"/>
              </w:rPr>
              <w:instrText>ADDIN CSL_CITATION {"citationItems":[{"id":"ITEM-1","itemData":{"URL":"https://www.javaworld.com/article/2077797/open-source-tools/velocity-or-freemarker.html","abstract":"Template engines can be applied to a wide variety of development scenarios where you want to generate text based on specific processing rules, and are often used as the view component in MVC applications. In this article, Jeroen van Bergen explains where template engines fit into your application architecture and shows you some of the operations common to all template engines. Finally, he compares the two leading Java template engines, Velocity and FreeMarker, in terms of power, ease of use, and performance.","accessed":{"date-parts":[["2018","8","29"]]},"author":[{"dropping-particle":"Van","family":"Bergen","given":"Jeroen","non-dropping-particle":"","parse-names":false,"suffix":""}],"id":"ITEM-1","issued":{"date-parts":[["2007"]]},"title":"Velocity or FreeMarker? Two open source Java-based template engines compared","type":"webpage"},"uris":["http://www.mendeley.com/documents/?uuid=e7386f4b-7589-3e5e-9621-26580545dd6e"]}],"mendeley":{"formattedCitation":"(BERGEN, 2007)","plainTextFormattedCitation":"(BERGEN, 2007)","previouslyFormattedCitation":"(BERGEN, 2007)"},"properties":{"noteIndex":0},"schema":"https://github.com/citation-style-language/schema/raw/master/csl-citation.json"}</w:instrText>
            </w:r>
            <w:r w:rsidR="00F4107C">
              <w:rPr>
                <w:sz w:val="20"/>
                <w:szCs w:val="20"/>
              </w:rPr>
              <w:fldChar w:fldCharType="separate"/>
            </w:r>
            <w:r w:rsidR="00594F63" w:rsidRPr="00594F63">
              <w:rPr>
                <w:noProof/>
                <w:sz w:val="20"/>
                <w:szCs w:val="20"/>
              </w:rPr>
              <w:t>(BERGEN, 2007)</w:t>
            </w:r>
            <w:r w:rsidR="00F4107C">
              <w:rPr>
                <w:sz w:val="20"/>
                <w:szCs w:val="20"/>
              </w:rPr>
              <w:fldChar w:fldCharType="end"/>
            </w:r>
          </w:p>
        </w:tc>
        <w:tc>
          <w:tcPr>
            <w:tcW w:w="1701" w:type="dxa"/>
          </w:tcPr>
          <w:p w14:paraId="3A3242A1" w14:textId="77777777" w:rsidR="00A3712E" w:rsidRDefault="002E16A8" w:rsidP="00A3712E">
            <w:pPr>
              <w:jc w:val="center"/>
              <w:rPr>
                <w:sz w:val="20"/>
                <w:szCs w:val="20"/>
              </w:rPr>
            </w:pPr>
            <w:r>
              <w:rPr>
                <w:sz w:val="20"/>
                <w:szCs w:val="20"/>
              </w:rPr>
              <w:t>141</w:t>
            </w:r>
          </w:p>
        </w:tc>
        <w:tc>
          <w:tcPr>
            <w:tcW w:w="2015" w:type="dxa"/>
          </w:tcPr>
          <w:p w14:paraId="3532EF75" w14:textId="77777777" w:rsidR="00A3712E" w:rsidRPr="005D0641" w:rsidRDefault="002E16A8" w:rsidP="00A3712E">
            <w:pPr>
              <w:jc w:val="center"/>
              <w:rPr>
                <w:b/>
                <w:sz w:val="20"/>
                <w:szCs w:val="20"/>
              </w:rPr>
            </w:pPr>
            <w:r w:rsidRPr="005D0641">
              <w:rPr>
                <w:b/>
                <w:sz w:val="20"/>
                <w:szCs w:val="20"/>
              </w:rPr>
              <w:t>110</w:t>
            </w:r>
          </w:p>
        </w:tc>
      </w:tr>
      <w:tr w:rsidR="00A3712E" w14:paraId="0C16D9DB" w14:textId="77777777" w:rsidTr="002E16A8">
        <w:tc>
          <w:tcPr>
            <w:tcW w:w="5495" w:type="dxa"/>
          </w:tcPr>
          <w:p w14:paraId="280383F0" w14:textId="77777777" w:rsidR="00A3712E" w:rsidRDefault="002E16A8" w:rsidP="009A1997">
            <w:pPr>
              <w:jc w:val="left"/>
              <w:rPr>
                <w:sz w:val="20"/>
                <w:szCs w:val="20"/>
              </w:rPr>
            </w:pPr>
            <w:r>
              <w:rPr>
                <w:sz w:val="20"/>
                <w:szCs w:val="20"/>
              </w:rPr>
              <w:t>Tempo de finalização de processamento de gabarito complexo</w:t>
            </w:r>
            <w:r w:rsidR="00574086">
              <w:rPr>
                <w:sz w:val="20"/>
                <w:szCs w:val="20"/>
              </w:rPr>
              <w:t>,</w:t>
            </w:r>
            <w:r>
              <w:rPr>
                <w:sz w:val="20"/>
                <w:szCs w:val="20"/>
              </w:rPr>
              <w:t xml:space="preserve"> medido por chamada </w:t>
            </w:r>
            <w:proofErr w:type="spellStart"/>
            <w:proofErr w:type="gramStart"/>
            <w:r w:rsidRPr="002E16A8">
              <w:rPr>
                <w:i/>
                <w:sz w:val="20"/>
                <w:szCs w:val="20"/>
              </w:rPr>
              <w:t>System.</w:t>
            </w:r>
            <w:proofErr w:type="gramEnd"/>
            <w:r w:rsidRPr="002E16A8">
              <w:rPr>
                <w:i/>
                <w:sz w:val="20"/>
                <w:szCs w:val="20"/>
              </w:rPr>
              <w:t>currentTimeMillis</w:t>
            </w:r>
            <w:proofErr w:type="spellEnd"/>
            <w:r w:rsidRPr="002E16A8">
              <w:rPr>
                <w:i/>
                <w:sz w:val="20"/>
                <w:szCs w:val="20"/>
              </w:rPr>
              <w:t>()</w:t>
            </w:r>
            <w:r>
              <w:rPr>
                <w:sz w:val="20"/>
                <w:szCs w:val="20"/>
              </w:rPr>
              <w:t xml:space="preserve"> </w:t>
            </w:r>
            <w:r w:rsidR="00F4107C">
              <w:rPr>
                <w:sz w:val="20"/>
                <w:szCs w:val="20"/>
              </w:rPr>
              <w:fldChar w:fldCharType="begin" w:fldLock="1"/>
            </w:r>
            <w:r w:rsidR="00594F63">
              <w:rPr>
                <w:sz w:val="20"/>
                <w:szCs w:val="20"/>
              </w:rPr>
              <w:instrText>ADDIN CSL_CITATION {"citationItems":[{"id":"ITEM-1","itemData":{"URL":"https://www.javaworld.com/article/2077797/open-source-tools/velocity-or-freemarker.html","abstract":"Template engines can be applied to a wide variety of development scenarios where you want to generate text based on specific processing rules, and are often used as the view component in MVC applications. In this article, Jeroen van Bergen explains where template engines fit into your application architecture and shows you some of the operations common to all template engines. Finally, he compares the two leading Java template engines, Velocity and FreeMarker, in terms of power, ease of use, and performance.","accessed":{"date-parts":[["2018","8","29"]]},"author":[{"dropping-particle":"Van","family":"Bergen","given":"Jeroen","non-dropping-particle":"","parse-names":false,"suffix":""}],"id":"ITEM-1","issued":{"date-parts":[["2007"]]},"title":"Velocity or FreeMarker? Two open source Java-based template engines compared","type":"webpage"},"uris":["http://www.mendeley.com/documents/?uuid=e7386f4b-7589-3e5e-9621-26580545dd6e"]}],"mendeley":{"formattedCitation":"(BERGEN, 2007)","plainTextFormattedCitation":"(BERGEN, 2007)","previouslyFormattedCitation":"(BERGEN, 2007)"},"properties":{"noteIndex":0},"schema":"https://github.com/citation-style-language/schema/raw/master/csl-citation.json"}</w:instrText>
            </w:r>
            <w:r w:rsidR="00F4107C">
              <w:rPr>
                <w:sz w:val="20"/>
                <w:szCs w:val="20"/>
              </w:rPr>
              <w:fldChar w:fldCharType="separate"/>
            </w:r>
            <w:r w:rsidR="00594F63" w:rsidRPr="00594F63">
              <w:rPr>
                <w:noProof/>
                <w:sz w:val="20"/>
                <w:szCs w:val="20"/>
              </w:rPr>
              <w:t>(BERGEN, 2007)</w:t>
            </w:r>
            <w:r w:rsidR="00F4107C">
              <w:rPr>
                <w:sz w:val="20"/>
                <w:szCs w:val="20"/>
              </w:rPr>
              <w:fldChar w:fldCharType="end"/>
            </w:r>
          </w:p>
        </w:tc>
        <w:tc>
          <w:tcPr>
            <w:tcW w:w="1701" w:type="dxa"/>
          </w:tcPr>
          <w:p w14:paraId="29E94410" w14:textId="77777777" w:rsidR="00A3712E" w:rsidRDefault="005D0641" w:rsidP="00A3712E">
            <w:pPr>
              <w:jc w:val="center"/>
              <w:rPr>
                <w:sz w:val="20"/>
                <w:szCs w:val="20"/>
              </w:rPr>
            </w:pPr>
            <w:r>
              <w:rPr>
                <w:sz w:val="20"/>
                <w:szCs w:val="20"/>
              </w:rPr>
              <w:t>32317</w:t>
            </w:r>
          </w:p>
        </w:tc>
        <w:tc>
          <w:tcPr>
            <w:tcW w:w="2015" w:type="dxa"/>
          </w:tcPr>
          <w:p w14:paraId="74E4E44A" w14:textId="77777777" w:rsidR="00A3712E" w:rsidRPr="005D0641" w:rsidRDefault="005D0641" w:rsidP="00A3712E">
            <w:pPr>
              <w:jc w:val="center"/>
              <w:rPr>
                <w:b/>
                <w:sz w:val="20"/>
                <w:szCs w:val="20"/>
              </w:rPr>
            </w:pPr>
            <w:r w:rsidRPr="005D0641">
              <w:rPr>
                <w:b/>
                <w:sz w:val="20"/>
                <w:szCs w:val="20"/>
              </w:rPr>
              <w:t>11647</w:t>
            </w:r>
          </w:p>
        </w:tc>
      </w:tr>
      <w:tr w:rsidR="00AE0ADF" w14:paraId="4587E6AA" w14:textId="77777777" w:rsidTr="002E16A8">
        <w:tc>
          <w:tcPr>
            <w:tcW w:w="5495" w:type="dxa"/>
          </w:tcPr>
          <w:p w14:paraId="63B05A7B" w14:textId="77777777" w:rsidR="00AE0ADF" w:rsidRDefault="00AE0ADF" w:rsidP="00A570F9">
            <w:pPr>
              <w:jc w:val="left"/>
              <w:rPr>
                <w:sz w:val="20"/>
                <w:szCs w:val="20"/>
              </w:rPr>
            </w:pPr>
            <w:r>
              <w:rPr>
                <w:sz w:val="20"/>
                <w:szCs w:val="20"/>
              </w:rPr>
              <w:t>Data do lançamento da ultima versão estável em agosto de 2019.</w:t>
            </w:r>
            <w:r w:rsidR="00A570F9">
              <w:rPr>
                <w:sz w:val="20"/>
                <w:szCs w:val="20"/>
              </w:rPr>
              <w:t xml:space="preserve"> </w:t>
            </w:r>
            <w:r w:rsidR="00F4107C">
              <w:rPr>
                <w:sz w:val="20"/>
                <w:szCs w:val="20"/>
              </w:rPr>
              <w:fldChar w:fldCharType="begin" w:fldLock="1"/>
            </w:r>
            <w:r w:rsidR="0021217B">
              <w:rPr>
                <w:sz w:val="20"/>
                <w:szCs w:val="20"/>
              </w:rPr>
              <w:instrText>ADDIN CSL_CITATION {"citationItems":[{"id":"ITEM-1","itemData":{"URL":"https://velocity.apache.org/engine/devel/changes.html","abstract":"Historico de versao do Apache Velocity","accessed":{"date-parts":[["2019","8","22"]]},"author":[{"dropping-particle":"","family":"Apache.org","given":"","non-dropping-particle":"","parse-names":false,"suffix":""}],"id":"ITEM-1","issued":{"date-parts":[["2019"]]},"title":"Changes Report - Apache Velocity","type":"webpage"},"uris":["http://www.mendeley.com/documents/?uuid=eb598a34-dbdb-4dd0-93fc-556050ba4524"]},{"id":"ITEM-2","itemData":{"URL":"https://freemarker.apache.org/docs/app_versions.html","abstract":"Historico dos releases do Apache Freemarker","accessed":{"date-parts":[["2019","8","25"]]},"author":[{"dropping-particle":"","family":"Apache.org","given":"","non-dropping-particle":"","parse-names":false,"suffix":""}],"id":"ITEM-2","issued":{"date-parts":[["2019"]]},"title":"Version History - Apache Freemarker","type":"webpage"},"uris":["http://www.mendeley.com/documents/?uuid=eefac18d-b4fc-4353-9dc8-49d053c6b12c"]}],"mendeley":{"formattedCitation":"(APACHE.ORG, 2019b, 2019c)","plainTextFormattedCitation":"(APACHE.ORG, 2019b, 2019c)","previouslyFormattedCitation":"(APACHE.ORG, 2019b, 2019c)"},"properties":{"noteIndex":0},"schema":"https://github.com/citation-style-language/schema/raw/master/csl-citation.json"}</w:instrText>
            </w:r>
            <w:r w:rsidR="00F4107C">
              <w:rPr>
                <w:sz w:val="20"/>
                <w:szCs w:val="20"/>
              </w:rPr>
              <w:fldChar w:fldCharType="separate"/>
            </w:r>
            <w:r w:rsidR="00594F63" w:rsidRPr="00594F63">
              <w:rPr>
                <w:noProof/>
                <w:sz w:val="20"/>
                <w:szCs w:val="20"/>
              </w:rPr>
              <w:t>(APACHE.ORG, 2019b, 2019c)</w:t>
            </w:r>
            <w:r w:rsidR="00F4107C">
              <w:rPr>
                <w:sz w:val="20"/>
                <w:szCs w:val="20"/>
              </w:rPr>
              <w:fldChar w:fldCharType="end"/>
            </w:r>
          </w:p>
        </w:tc>
        <w:tc>
          <w:tcPr>
            <w:tcW w:w="1701" w:type="dxa"/>
          </w:tcPr>
          <w:p w14:paraId="7F8C1C29" w14:textId="77777777" w:rsidR="00AE0ADF" w:rsidRDefault="00AE0ADF" w:rsidP="00A3712E">
            <w:pPr>
              <w:jc w:val="center"/>
              <w:rPr>
                <w:sz w:val="20"/>
                <w:szCs w:val="20"/>
              </w:rPr>
            </w:pPr>
            <w:r>
              <w:rPr>
                <w:sz w:val="20"/>
                <w:szCs w:val="20"/>
              </w:rPr>
              <w:t>31/03/2019</w:t>
            </w:r>
          </w:p>
          <w:p w14:paraId="3D215E49" w14:textId="77777777" w:rsidR="00AE0ADF" w:rsidRDefault="00AE0ADF" w:rsidP="00A3712E">
            <w:pPr>
              <w:jc w:val="center"/>
              <w:rPr>
                <w:sz w:val="20"/>
                <w:szCs w:val="20"/>
              </w:rPr>
            </w:pPr>
            <w:proofErr w:type="gramStart"/>
            <w:r>
              <w:rPr>
                <w:sz w:val="20"/>
                <w:szCs w:val="20"/>
              </w:rPr>
              <w:t>V2.</w:t>
            </w:r>
            <w:proofErr w:type="gramEnd"/>
            <w:r>
              <w:rPr>
                <w:sz w:val="20"/>
                <w:szCs w:val="20"/>
              </w:rPr>
              <w:t>1</w:t>
            </w:r>
          </w:p>
        </w:tc>
        <w:tc>
          <w:tcPr>
            <w:tcW w:w="2015" w:type="dxa"/>
          </w:tcPr>
          <w:p w14:paraId="442AE711" w14:textId="77777777" w:rsidR="00AE0ADF" w:rsidRPr="005D0641" w:rsidRDefault="00042B73" w:rsidP="00A3712E">
            <w:pPr>
              <w:jc w:val="center"/>
              <w:rPr>
                <w:b/>
                <w:sz w:val="20"/>
                <w:szCs w:val="20"/>
              </w:rPr>
            </w:pPr>
            <w:r w:rsidRPr="005D0641">
              <w:rPr>
                <w:b/>
                <w:sz w:val="20"/>
                <w:szCs w:val="20"/>
              </w:rPr>
              <w:t>17/08/2019</w:t>
            </w:r>
          </w:p>
          <w:p w14:paraId="3CEF5B21" w14:textId="77777777" w:rsidR="00042B73" w:rsidRDefault="00042B73" w:rsidP="00A3712E">
            <w:pPr>
              <w:jc w:val="center"/>
              <w:rPr>
                <w:sz w:val="20"/>
                <w:szCs w:val="20"/>
              </w:rPr>
            </w:pPr>
            <w:proofErr w:type="gramStart"/>
            <w:r w:rsidRPr="005D0641">
              <w:rPr>
                <w:b/>
                <w:sz w:val="20"/>
                <w:szCs w:val="20"/>
              </w:rPr>
              <w:t>V2.</w:t>
            </w:r>
            <w:proofErr w:type="gramEnd"/>
            <w:r w:rsidRPr="005D0641">
              <w:rPr>
                <w:b/>
                <w:sz w:val="20"/>
                <w:szCs w:val="20"/>
              </w:rPr>
              <w:t>3.29</w:t>
            </w:r>
          </w:p>
        </w:tc>
      </w:tr>
      <w:tr w:rsidR="00D9121E" w14:paraId="6ED63F5A" w14:textId="77777777" w:rsidTr="002E16A8">
        <w:tc>
          <w:tcPr>
            <w:tcW w:w="5495" w:type="dxa"/>
          </w:tcPr>
          <w:p w14:paraId="09A8F442" w14:textId="77777777" w:rsidR="00D9121E" w:rsidRDefault="00D9121E" w:rsidP="00AE0ADF">
            <w:pPr>
              <w:jc w:val="left"/>
              <w:rPr>
                <w:sz w:val="20"/>
                <w:szCs w:val="20"/>
              </w:rPr>
            </w:pPr>
            <w:r>
              <w:rPr>
                <w:sz w:val="20"/>
                <w:szCs w:val="20"/>
              </w:rPr>
              <w:t>Data do lançamento da penúltima versão estável.</w:t>
            </w:r>
            <w:r w:rsidR="00A570F9">
              <w:rPr>
                <w:sz w:val="20"/>
                <w:szCs w:val="20"/>
              </w:rPr>
              <w:t xml:space="preserve"> </w:t>
            </w:r>
            <w:r w:rsidR="00F4107C">
              <w:rPr>
                <w:sz w:val="20"/>
                <w:szCs w:val="20"/>
              </w:rPr>
              <w:fldChar w:fldCharType="begin" w:fldLock="1"/>
            </w:r>
            <w:r w:rsidR="0021217B">
              <w:rPr>
                <w:sz w:val="20"/>
                <w:szCs w:val="20"/>
              </w:rPr>
              <w:instrText>ADDIN CSL_CITATION {"citationItems":[{"id":"ITEM-1","itemData":{"URL":"https://velocity.apache.org/engine/devel/changes.html","abstract":"Historico de versao do Apache Velocity","accessed":{"date-parts":[["2019","8","22"]]},"author":[{"dropping-particle":"","family":"Apache.org","given":"","non-dropping-particle":"","parse-names":false,"suffix":""}],"id":"ITEM-1","issued":{"date-parts":[["2019"]]},"title":"Changes Report - Apache Velocity","type":"webpage"},"uris":["http://www.mendeley.com/documents/?uuid=eb598a34-dbdb-4dd0-93fc-556050ba4524"]},{"id":"ITEM-2","itemData":{"URL":"https://freemarker.apache.org/docs/app_versions.html","abstract":"Historico dos releases do Apache Freemarker","accessed":{"date-parts":[["2019","8","25"]]},"author":[{"dropping-particle":"","family":"Apache.org","given":"","non-dropping-particle":"","parse-names":false,"suffix":""}],"id":"ITEM-2","issued":{"date-parts":[["2019"]]},"title":"Version History - Apache Freemarker","type":"webpage"},"uris":["http://www.mendeley.com/documents/?uuid=eefac18d-b4fc-4353-9dc8-49d053c6b12c"]}],"mendeley":{"formattedCitation":"(APACHE.ORG, 2019b, 2019c)","plainTextFormattedCitation":"(APACHE.ORG, 2019b, 2019c)","previouslyFormattedCitation":"(APACHE.ORG, 2019b, 2019c)"},"properties":{"noteIndex":0},"schema":"https://github.com/citation-style-language/schema/raw/master/csl-citation.json"}</w:instrText>
            </w:r>
            <w:r w:rsidR="00F4107C">
              <w:rPr>
                <w:sz w:val="20"/>
                <w:szCs w:val="20"/>
              </w:rPr>
              <w:fldChar w:fldCharType="separate"/>
            </w:r>
            <w:r w:rsidR="00594F63" w:rsidRPr="00594F63">
              <w:rPr>
                <w:noProof/>
                <w:sz w:val="20"/>
                <w:szCs w:val="20"/>
              </w:rPr>
              <w:t>(APACHE.ORG, 2019b, 2019c)</w:t>
            </w:r>
            <w:r w:rsidR="00F4107C">
              <w:rPr>
                <w:sz w:val="20"/>
                <w:szCs w:val="20"/>
              </w:rPr>
              <w:fldChar w:fldCharType="end"/>
            </w:r>
          </w:p>
        </w:tc>
        <w:tc>
          <w:tcPr>
            <w:tcW w:w="1701" w:type="dxa"/>
          </w:tcPr>
          <w:p w14:paraId="31AF3C0E" w14:textId="77777777" w:rsidR="00D9121E" w:rsidRDefault="00D9121E" w:rsidP="00A3712E">
            <w:pPr>
              <w:jc w:val="center"/>
              <w:rPr>
                <w:sz w:val="20"/>
                <w:szCs w:val="20"/>
              </w:rPr>
            </w:pPr>
            <w:r>
              <w:rPr>
                <w:sz w:val="20"/>
                <w:szCs w:val="20"/>
              </w:rPr>
              <w:t>06/08/2017</w:t>
            </w:r>
          </w:p>
          <w:p w14:paraId="2A9FA1C8" w14:textId="77777777" w:rsidR="00D9121E" w:rsidRDefault="00D9121E" w:rsidP="00A3712E">
            <w:pPr>
              <w:jc w:val="center"/>
              <w:rPr>
                <w:sz w:val="20"/>
                <w:szCs w:val="20"/>
              </w:rPr>
            </w:pPr>
            <w:proofErr w:type="gramStart"/>
            <w:r>
              <w:rPr>
                <w:sz w:val="20"/>
                <w:szCs w:val="20"/>
              </w:rPr>
              <w:t>V2.</w:t>
            </w:r>
            <w:proofErr w:type="gramEnd"/>
            <w:r>
              <w:rPr>
                <w:sz w:val="20"/>
                <w:szCs w:val="20"/>
              </w:rPr>
              <w:t>0</w:t>
            </w:r>
          </w:p>
        </w:tc>
        <w:tc>
          <w:tcPr>
            <w:tcW w:w="2015" w:type="dxa"/>
          </w:tcPr>
          <w:p w14:paraId="490E2E14" w14:textId="77777777" w:rsidR="00D9121E" w:rsidRPr="005D0641" w:rsidRDefault="00D9121E" w:rsidP="00A3712E">
            <w:pPr>
              <w:jc w:val="center"/>
              <w:rPr>
                <w:b/>
                <w:sz w:val="20"/>
                <w:szCs w:val="20"/>
              </w:rPr>
            </w:pPr>
            <w:r w:rsidRPr="005D0641">
              <w:rPr>
                <w:b/>
                <w:sz w:val="20"/>
                <w:szCs w:val="20"/>
              </w:rPr>
              <w:t>04/04/2018</w:t>
            </w:r>
          </w:p>
          <w:p w14:paraId="400A867D" w14:textId="77777777" w:rsidR="00D9121E" w:rsidRDefault="00D9121E" w:rsidP="00A3712E">
            <w:pPr>
              <w:jc w:val="center"/>
              <w:rPr>
                <w:sz w:val="20"/>
                <w:szCs w:val="20"/>
              </w:rPr>
            </w:pPr>
            <w:proofErr w:type="gramStart"/>
            <w:r w:rsidRPr="005D0641">
              <w:rPr>
                <w:b/>
                <w:sz w:val="20"/>
                <w:szCs w:val="20"/>
              </w:rPr>
              <w:t>V2.</w:t>
            </w:r>
            <w:proofErr w:type="gramEnd"/>
            <w:r w:rsidRPr="005D0641">
              <w:rPr>
                <w:b/>
                <w:sz w:val="20"/>
                <w:szCs w:val="20"/>
              </w:rPr>
              <w:t>3.28</w:t>
            </w:r>
          </w:p>
        </w:tc>
      </w:tr>
    </w:tbl>
    <w:p w14:paraId="2C4946A6" w14:textId="77777777" w:rsidR="0000086B" w:rsidRPr="00280B45" w:rsidRDefault="00CD7BF6" w:rsidP="00445AFD">
      <w:pPr>
        <w:jc w:val="center"/>
        <w:rPr>
          <w:sz w:val="20"/>
          <w:szCs w:val="20"/>
        </w:rPr>
      </w:pPr>
      <w:r w:rsidRPr="00280B45">
        <w:rPr>
          <w:sz w:val="20"/>
          <w:szCs w:val="20"/>
        </w:rPr>
        <w:t>Fonte: Elaborada pelo autor</w:t>
      </w:r>
      <w:r w:rsidR="00042B73" w:rsidRPr="00280B45">
        <w:rPr>
          <w:sz w:val="20"/>
          <w:szCs w:val="20"/>
        </w:rPr>
        <w:t>.</w:t>
      </w:r>
    </w:p>
    <w:p w14:paraId="122817F6" w14:textId="77777777" w:rsidR="0000086B" w:rsidRDefault="0000086B" w:rsidP="0000086B"/>
    <w:p w14:paraId="272C010D" w14:textId="77777777" w:rsidR="002417AC" w:rsidRDefault="002417AC" w:rsidP="0000086B">
      <w:r>
        <w:tab/>
        <w:t xml:space="preserve">A </w:t>
      </w:r>
      <w:r w:rsidR="005B05D3">
        <w:t>escolh</w:t>
      </w:r>
      <w:r w:rsidR="00BC6CE8">
        <w:t>a</w:t>
      </w:r>
      <w:r w:rsidR="005B05D3">
        <w:t xml:space="preserve"> recaiu </w:t>
      </w:r>
      <w:r w:rsidR="004825A6">
        <w:t>sobre a</w:t>
      </w:r>
      <w:r w:rsidR="005B05D3">
        <w:t xml:space="preserve"> ferramenta</w:t>
      </w:r>
      <w:r w:rsidR="00DA6F8E">
        <w:t xml:space="preserve"> </w:t>
      </w:r>
      <w:r w:rsidR="00DA6F8E" w:rsidRPr="005B05D3">
        <w:rPr>
          <w:i/>
        </w:rPr>
        <w:t xml:space="preserve">Apache </w:t>
      </w:r>
      <w:proofErr w:type="spellStart"/>
      <w:r w:rsidR="005B05D3" w:rsidRPr="005B05D3">
        <w:rPr>
          <w:i/>
        </w:rPr>
        <w:t>Freemarker</w:t>
      </w:r>
      <w:proofErr w:type="spellEnd"/>
      <w:r w:rsidR="005B05D3">
        <w:t xml:space="preserve">, entre outros motivos porque tal tecnologia </w:t>
      </w:r>
      <w:r w:rsidR="00DA6F8E">
        <w:t>encontrava</w:t>
      </w:r>
      <w:r w:rsidR="005B05D3">
        <w:t xml:space="preserve">-se </w:t>
      </w:r>
      <w:r w:rsidR="00DA6F8E">
        <w:t xml:space="preserve">mais </w:t>
      </w:r>
      <w:r w:rsidR="009B3B11">
        <w:t>atualizada</w:t>
      </w:r>
      <w:r w:rsidR="00487B9B">
        <w:t xml:space="preserve"> ao longo</w:t>
      </w:r>
      <w:r w:rsidR="005B05D3">
        <w:t xml:space="preserve"> </w:t>
      </w:r>
      <w:r w:rsidR="00487B9B">
        <w:t>d</w:t>
      </w:r>
      <w:r w:rsidR="00DA6F8E">
        <w:t xml:space="preserve">os últimos dois anos à data da pesquisa. </w:t>
      </w:r>
      <w:r w:rsidR="00447E51">
        <w:t xml:space="preserve">Atributos </w:t>
      </w:r>
      <w:r w:rsidR="00DA6F8E">
        <w:t xml:space="preserve">de desempenho e popularidade </w:t>
      </w:r>
      <w:r w:rsidR="00447E51">
        <w:t xml:space="preserve">(medidas </w:t>
      </w:r>
      <w:r w:rsidR="00DA6F8E">
        <w:t xml:space="preserve">num repositório do gerenciador de dependências Apache </w:t>
      </w:r>
      <w:proofErr w:type="spellStart"/>
      <w:r w:rsidR="00DA6F8E">
        <w:t>Maven</w:t>
      </w:r>
      <w:proofErr w:type="spellEnd"/>
      <w:r w:rsidR="00447E51">
        <w:t>)</w:t>
      </w:r>
      <w:r w:rsidR="00D26735">
        <w:t xml:space="preserve"> </w:t>
      </w:r>
      <w:r w:rsidR="00F4107C">
        <w:fldChar w:fldCharType="begin" w:fldLock="1"/>
      </w:r>
      <w:r w:rsidR="0021217B">
        <w:instrText>ADDIN CSL_CITATION {"citationItems":[{"id":"ITEM-1","itemData":{"URL":"https://mvnrepository.com/artifact/org.apache.velocity/velocity","accessed":{"date-parts":[["2019","2","10"]]},"author":[{"dropping-particle":"","family":"Mavenrepository","given":"","non-dropping-particle":"","parse-names":false,"suffix":""}],"id":"ITEM-1","issued":{"date-parts":[["2019"]]},"title":"Mavenrepository Apache Velocity","type":"webpage"},"uris":["http://www.mendeley.com/documents/?uuid=99ac4fa2-81e7-45b3-9c49-6816e6ed253b"]},{"id":"ITEM-2","itemData":{"URL":"https://mvnrepository.com/artifact/org.freemarker/freemarker","accessed":{"date-parts":[["2019","1","10"]]},"author":[{"dropping-particle":"","family":"Mavenrepository","given":"","non-dropping-particle":"","parse-names":false,"suffix":""}],"id":"ITEM-2","issued":{"date-parts":[["2019"]]},"title":"Mavenrepository Apache Freemarker","type":"webpage"},"uris":["http://www.mendeley.com/documents/?uuid=20a2247c-d98d-4078-8d59-6e3e9bb5cfee"]}],"mendeley":{"formattedCitation":"(MAVENREPOSITORY, 2019a, 2019b)","plainTextFormattedCitation":"(MAVENREPOSITORY, 2019a, 2019b)","previouslyFormattedCitation":"(MAVENREPOSITORY, 2019a, 2019b)"},"properties":{"noteIndex":0},"schema":"https://github.com/citation-style-language/schema/raw/master/csl-citation.json"}</w:instrText>
      </w:r>
      <w:r w:rsidR="00F4107C">
        <w:fldChar w:fldCharType="separate"/>
      </w:r>
      <w:r w:rsidR="00594F63" w:rsidRPr="00594F63">
        <w:rPr>
          <w:noProof/>
        </w:rPr>
        <w:t>(MAVENREPOSITORY, 2019a, 2019b)</w:t>
      </w:r>
      <w:r w:rsidR="00F4107C">
        <w:fldChar w:fldCharType="end"/>
      </w:r>
      <w:r w:rsidR="00906E6B">
        <w:t xml:space="preserve"> </w:t>
      </w:r>
      <w:r w:rsidR="00DA6F8E">
        <w:t xml:space="preserve">foram também cruciais para a decisão de empregar o Apache </w:t>
      </w:r>
      <w:proofErr w:type="spellStart"/>
      <w:r w:rsidR="00DA6F8E">
        <w:t>Freemarker</w:t>
      </w:r>
      <w:proofErr w:type="spellEnd"/>
      <w:r w:rsidR="00DA6F8E">
        <w:t xml:space="preserve"> no projeto objeto do presente trabalho. </w:t>
      </w:r>
    </w:p>
    <w:p w14:paraId="5E310A8A" w14:textId="77777777" w:rsidR="000F65F0" w:rsidRDefault="000F65F0" w:rsidP="0000086B"/>
    <w:p w14:paraId="1A6E4087" w14:textId="77777777" w:rsidR="00DA6F8E" w:rsidRDefault="0060434F" w:rsidP="00DA6F8E">
      <w:pPr>
        <w:pStyle w:val="Ttulo2"/>
      </w:pPr>
      <w:bookmarkStart w:id="21" w:name="_Toc35796567"/>
      <w:proofErr w:type="gramStart"/>
      <w:r>
        <w:t>2.2 Apache</w:t>
      </w:r>
      <w:proofErr w:type="gramEnd"/>
      <w:r w:rsidR="00DA6F8E">
        <w:t xml:space="preserve"> </w:t>
      </w:r>
      <w:proofErr w:type="spellStart"/>
      <w:r w:rsidR="00DA6F8E">
        <w:t>Maven</w:t>
      </w:r>
      <w:bookmarkEnd w:id="21"/>
      <w:proofErr w:type="spellEnd"/>
    </w:p>
    <w:p w14:paraId="12AE4034" w14:textId="77777777" w:rsidR="00042402" w:rsidRPr="00042402" w:rsidRDefault="00042402" w:rsidP="00042402"/>
    <w:p w14:paraId="41E1D778" w14:textId="77777777" w:rsidR="009462E6" w:rsidRDefault="00DA6F8E" w:rsidP="00DA6F8E">
      <w:r>
        <w:tab/>
      </w:r>
      <w:r w:rsidR="00290C24">
        <w:t xml:space="preserve">O Apache </w:t>
      </w:r>
      <w:proofErr w:type="spellStart"/>
      <w:r w:rsidR="00290C24">
        <w:t>Maven</w:t>
      </w:r>
      <w:proofErr w:type="spellEnd"/>
      <w:r w:rsidR="00290C24">
        <w:t xml:space="preserve"> é um </w:t>
      </w:r>
      <w:proofErr w:type="spellStart"/>
      <w:r w:rsidR="00290C24">
        <w:t>automatizador</w:t>
      </w:r>
      <w:proofErr w:type="spellEnd"/>
      <w:r w:rsidR="00290C24">
        <w:t xml:space="preserve"> de compilação e gerenciador de dependências </w:t>
      </w:r>
      <w:r w:rsidR="00AD5973">
        <w:t xml:space="preserve">utilizado com muita frequência em projetos em linguagem Java, mas não limitado somente a esta, podendo ser também utilizado em projetos C#, </w:t>
      </w:r>
      <w:proofErr w:type="spellStart"/>
      <w:r w:rsidR="00AD5973">
        <w:t>Ruby</w:t>
      </w:r>
      <w:proofErr w:type="spellEnd"/>
      <w:r w:rsidR="00AD5973">
        <w:t xml:space="preserve"> e SCALA </w:t>
      </w:r>
      <w:r w:rsidR="00F4107C">
        <w:fldChar w:fldCharType="begin" w:fldLock="1"/>
      </w:r>
      <w:r w:rsidR="0021217B">
        <w:instrText>ADDIN CSL_CITATION {"citationItems":[{"id":"ITEM-1","itemData":{"URL":"https://pt.wikipedia.org/wiki/Apache_Maven","accessed":{"date-parts":[["2019","8","22"]]},"author":[{"dropping-particle":"","family":"Wikipedia.org","given":"","non-dropping-particle":"","parse-names":false,"suffix":""}],"id":"ITEM-1","issued":{"date-parts":[["2019"]]},"title":"Apache Maven","type":"webpage"},"uris":["http://www.mendeley.com/documents/?uuid=9bb8593d-2454-406c-8b72-787e514f159f"]}],"mendeley":{"formattedCitation":"(WIKIPEDIA.ORG, 2019b)","plainTextFormattedCitation":"(WIKIPEDIA.ORG, 2019b)","previouslyFormattedCitation":"(WIKIPEDIA.ORG, 2019b)"},"properties":{"noteIndex":0},"schema":"https://github.com/citation-style-language/schema/raw/master/csl-citation.json"}</w:instrText>
      </w:r>
      <w:r w:rsidR="00F4107C">
        <w:fldChar w:fldCharType="separate"/>
      </w:r>
      <w:r w:rsidR="00594F63" w:rsidRPr="00594F63">
        <w:rPr>
          <w:noProof/>
        </w:rPr>
        <w:t>(WIKIPEDIA.ORG, 2019b)</w:t>
      </w:r>
      <w:r w:rsidR="00F4107C">
        <w:fldChar w:fldCharType="end"/>
      </w:r>
      <w:r w:rsidR="00AD5973">
        <w:t xml:space="preserve">. É uma ferramenta de gerenciamento e compreensão de projeto. Baseado em um Modelo de Projeto de Objeto (Project </w:t>
      </w:r>
      <w:proofErr w:type="spellStart"/>
      <w:r w:rsidR="00AD5973">
        <w:t>Object</w:t>
      </w:r>
      <w:proofErr w:type="spellEnd"/>
      <w:r w:rsidR="00AD5973">
        <w:t xml:space="preserve"> </w:t>
      </w:r>
      <w:proofErr w:type="spellStart"/>
      <w:r w:rsidR="00AD5973">
        <w:t>Model</w:t>
      </w:r>
      <w:proofErr w:type="spellEnd"/>
      <w:r w:rsidR="00AD5973">
        <w:t xml:space="preserve"> – POM), o </w:t>
      </w:r>
      <w:proofErr w:type="spellStart"/>
      <w:r w:rsidR="00AD5973">
        <w:t>Maven</w:t>
      </w:r>
      <w:proofErr w:type="spellEnd"/>
      <w:r w:rsidR="00AD5973">
        <w:t xml:space="preserve"> pode gerenciar a documentação, relatórios e compilação a partir de uma peça central de </w:t>
      </w:r>
      <w:r w:rsidR="000C5D1C">
        <w:t xml:space="preserve">informação </w:t>
      </w:r>
      <w:r w:rsidR="00F4107C">
        <w:fldChar w:fldCharType="begin" w:fldLock="1"/>
      </w:r>
      <w:r w:rsidR="0021217B">
        <w:instrText>ADDIN CSL_CITATION {"citationItems":[{"id":"ITEM-1","itemData":{"URL":"https://maven.apache.org/what-is-maven.html","abstract":"Explicação sobre o que é o Apache Maven","accessed":{"date-parts":[["2019","8","1"]]},"author":[{"dropping-particle":"","family":"Apache.org","given":"","non-dropping-particle":"","parse-names":false,"suffix":""}],"id":"ITEM-1","issued":{"date-parts":[["2019"]]},"title":"What is Maven","type":"webpage"},"uris":["http://www.mendeley.com/documents/?uuid=e7198d5d-4a52-4547-bdc5-26cd0353eb99"]}],"mendeley":{"formattedCitation":"(APACHE.ORG, 2019d)","plainTextFormattedCitation":"(APACHE.ORG, 2019d)","previouslyFormattedCitation":"(APACHE.ORG, 2019d)"},"properties":{"noteIndex":0},"schema":"https://github.com/citation-style-language/schema/raw/master/csl-citation.json"}</w:instrText>
      </w:r>
      <w:r w:rsidR="00F4107C">
        <w:fldChar w:fldCharType="separate"/>
      </w:r>
      <w:r w:rsidR="00594F63" w:rsidRPr="00594F63">
        <w:rPr>
          <w:noProof/>
        </w:rPr>
        <w:t>(APACHE.ORG, 2019d)</w:t>
      </w:r>
      <w:r w:rsidR="00F4107C">
        <w:fldChar w:fldCharType="end"/>
      </w:r>
      <w:r w:rsidR="000C5D1C">
        <w:t>.</w:t>
      </w:r>
    </w:p>
    <w:p w14:paraId="1013E280" w14:textId="77777777" w:rsidR="000C5D1C" w:rsidRDefault="000C5D1C" w:rsidP="00DA6F8E">
      <w:r>
        <w:tab/>
        <w:t xml:space="preserve">O </w:t>
      </w:r>
      <w:proofErr w:type="spellStart"/>
      <w:r>
        <w:t>Maven</w:t>
      </w:r>
      <w:proofErr w:type="spellEnd"/>
      <w:r>
        <w:t xml:space="preserve"> tem como objetivos principais </w:t>
      </w:r>
      <w:r w:rsidR="00F4107C">
        <w:fldChar w:fldCharType="begin" w:fldLock="1"/>
      </w:r>
      <w:r w:rsidR="0021217B">
        <w:instrText>ADDIN CSL_CITATION {"citationItems":[{"id":"ITEM-1","itemData":{"URL":"https://maven.apache.org/what-is-maven.html","abstract":"Explicação sobre o que é o Apache Maven","accessed":{"date-parts":[["2019","8","1"]]},"author":[{"dropping-particle":"","family":"Apache.org","given":"","non-dropping-particle":"","parse-names":false,"suffix":""}],"id":"ITEM-1","issued":{"date-parts":[["2019"]]},"title":"What is Maven","type":"webpage"},"uris":["http://www.mendeley.com/documents/?uuid=e7198d5d-4a52-4547-bdc5-26cd0353eb99"]}],"mendeley":{"formattedCitation":"(APACHE.ORG, 2019d)","plainTextFormattedCitation":"(APACHE.ORG, 2019d)","previouslyFormattedCitation":"(APACHE.ORG, 2019d)"},"properties":{"noteIndex":0},"schema":"https://github.com/citation-style-language/schema/raw/master/csl-citation.json"}</w:instrText>
      </w:r>
      <w:r w:rsidR="00F4107C">
        <w:fldChar w:fldCharType="separate"/>
      </w:r>
      <w:r w:rsidR="00594F63" w:rsidRPr="00594F63">
        <w:rPr>
          <w:noProof/>
        </w:rPr>
        <w:t>(APACHE.ORG, 2019d)</w:t>
      </w:r>
      <w:r w:rsidR="00F4107C">
        <w:fldChar w:fldCharType="end"/>
      </w:r>
      <w:r>
        <w:t>:</w:t>
      </w:r>
    </w:p>
    <w:p w14:paraId="65E4FC0C" w14:textId="77777777" w:rsidR="000C5D1C" w:rsidRDefault="000F65F0" w:rsidP="002D2717">
      <w:pPr>
        <w:pStyle w:val="PargrafodaLista"/>
        <w:numPr>
          <w:ilvl w:val="0"/>
          <w:numId w:val="10"/>
        </w:numPr>
        <w:ind w:left="993"/>
      </w:pPr>
      <w:r>
        <w:t>F</w:t>
      </w:r>
      <w:r w:rsidR="000C5D1C">
        <w:t>acilitar o processo de con</w:t>
      </w:r>
      <w:r w:rsidR="005B702A">
        <w:t>s</w:t>
      </w:r>
      <w:r w:rsidR="000C5D1C">
        <w:t>trução e compilação</w:t>
      </w:r>
      <w:r>
        <w:t>.</w:t>
      </w:r>
    </w:p>
    <w:p w14:paraId="1CA6575E" w14:textId="77777777" w:rsidR="000C5D1C" w:rsidRDefault="000C5D1C" w:rsidP="002D2717">
      <w:pPr>
        <w:pStyle w:val="PargrafodaLista"/>
        <w:numPr>
          <w:ilvl w:val="0"/>
          <w:numId w:val="10"/>
        </w:numPr>
        <w:ind w:left="993"/>
      </w:pPr>
      <w:r>
        <w:lastRenderedPageBreak/>
        <w:t>Prover um sistema uniforme de construção</w:t>
      </w:r>
      <w:r w:rsidR="000F65F0">
        <w:t>.</w:t>
      </w:r>
    </w:p>
    <w:p w14:paraId="3472600E" w14:textId="77777777" w:rsidR="000C5D1C" w:rsidRDefault="000C5D1C" w:rsidP="002D2717">
      <w:pPr>
        <w:pStyle w:val="PargrafodaLista"/>
        <w:numPr>
          <w:ilvl w:val="0"/>
          <w:numId w:val="10"/>
        </w:numPr>
        <w:ind w:left="993"/>
      </w:pPr>
      <w:r>
        <w:t>Prover informação do projeto com qualidade</w:t>
      </w:r>
      <w:r w:rsidR="000F65F0">
        <w:t>.</w:t>
      </w:r>
    </w:p>
    <w:p w14:paraId="22DBC7B0" w14:textId="77777777" w:rsidR="000C5D1C" w:rsidRDefault="000C5D1C" w:rsidP="002D2717">
      <w:pPr>
        <w:pStyle w:val="PargrafodaLista"/>
        <w:numPr>
          <w:ilvl w:val="0"/>
          <w:numId w:val="10"/>
        </w:numPr>
        <w:ind w:left="993"/>
      </w:pPr>
      <w:r>
        <w:t>Prover diretivas para melhores práticas de desenvolvimento</w:t>
      </w:r>
      <w:r w:rsidR="000F65F0">
        <w:t>.</w:t>
      </w:r>
    </w:p>
    <w:p w14:paraId="6488732B" w14:textId="77777777" w:rsidR="000C5D1C" w:rsidRDefault="000C5D1C" w:rsidP="002D2717">
      <w:pPr>
        <w:pStyle w:val="PargrafodaLista"/>
        <w:numPr>
          <w:ilvl w:val="0"/>
          <w:numId w:val="10"/>
        </w:numPr>
        <w:ind w:left="993"/>
      </w:pPr>
      <w:r>
        <w:t>Garantir a migração transparente de novas funcionalidades.</w:t>
      </w:r>
    </w:p>
    <w:p w14:paraId="61B7165B" w14:textId="77777777" w:rsidR="00DA6F8E" w:rsidRDefault="00DA6F8E" w:rsidP="00DA6F8E"/>
    <w:p w14:paraId="47E183D0" w14:textId="77777777" w:rsidR="000C5D1C" w:rsidRDefault="0062011D" w:rsidP="0062011D">
      <w:r>
        <w:tab/>
      </w:r>
      <w:r w:rsidR="000C5D1C">
        <w:t xml:space="preserve">O Modelo de Projeto de Objeto é armazenado em um arquivo XML denominado </w:t>
      </w:r>
      <w:proofErr w:type="gramStart"/>
      <w:r w:rsidR="000C5D1C" w:rsidRPr="000F65F0">
        <w:rPr>
          <w:b/>
        </w:rPr>
        <w:t>pom.</w:t>
      </w:r>
      <w:proofErr w:type="gramEnd"/>
      <w:r w:rsidR="000C5D1C" w:rsidRPr="000F65F0">
        <w:rPr>
          <w:b/>
        </w:rPr>
        <w:t>xml</w:t>
      </w:r>
      <w:r w:rsidR="002763A7">
        <w:t xml:space="preserve">. </w:t>
      </w:r>
      <w:r w:rsidR="000F65F0">
        <w:t xml:space="preserve">Na </w:t>
      </w:r>
      <w:r w:rsidR="002763A7">
        <w:t xml:space="preserve">Figura </w:t>
      </w:r>
      <w:r w:rsidR="00CC499A">
        <w:t>3</w:t>
      </w:r>
      <w:r w:rsidR="000F65F0">
        <w:t>,</w:t>
      </w:r>
      <w:r w:rsidR="002763A7">
        <w:t xml:space="preserve"> </w:t>
      </w:r>
      <w:r w:rsidR="00C0066A">
        <w:t xml:space="preserve">visualiza-se </w:t>
      </w:r>
      <w:r w:rsidR="002763A7">
        <w:t>um exemplo da estrutura mínima do POM.</w:t>
      </w:r>
    </w:p>
    <w:p w14:paraId="318AABD7" w14:textId="77777777" w:rsidR="002763A7" w:rsidRDefault="002763A7" w:rsidP="00DA6F8E"/>
    <w:p w14:paraId="2FEF1273" w14:textId="77777777" w:rsidR="002763A7" w:rsidRDefault="002763A7" w:rsidP="001B3E23">
      <w:pPr>
        <w:jc w:val="center"/>
        <w:rPr>
          <w:b/>
          <w:sz w:val="20"/>
          <w:szCs w:val="20"/>
        </w:rPr>
      </w:pPr>
      <w:r>
        <w:rPr>
          <w:b/>
          <w:sz w:val="20"/>
          <w:szCs w:val="20"/>
        </w:rPr>
        <w:t xml:space="preserve">Figura </w:t>
      </w:r>
      <w:r w:rsidR="00CC499A">
        <w:rPr>
          <w:b/>
          <w:sz w:val="20"/>
          <w:szCs w:val="20"/>
        </w:rPr>
        <w:t>3</w:t>
      </w:r>
      <w:r w:rsidR="00131BB6">
        <w:rPr>
          <w:b/>
          <w:sz w:val="20"/>
          <w:szCs w:val="20"/>
        </w:rPr>
        <w:t xml:space="preserve"> </w:t>
      </w:r>
      <w:r>
        <w:rPr>
          <w:b/>
          <w:sz w:val="20"/>
          <w:szCs w:val="20"/>
        </w:rPr>
        <w:t xml:space="preserve">– Exemplo de configuração do arquivo </w:t>
      </w:r>
      <w:proofErr w:type="gramStart"/>
      <w:r>
        <w:rPr>
          <w:b/>
          <w:sz w:val="20"/>
          <w:szCs w:val="20"/>
        </w:rPr>
        <w:t>pom.</w:t>
      </w:r>
      <w:proofErr w:type="gramEnd"/>
      <w:r>
        <w:rPr>
          <w:b/>
          <w:sz w:val="20"/>
          <w:szCs w:val="20"/>
        </w:rPr>
        <w:t>xml</w:t>
      </w:r>
    </w:p>
    <w:p w14:paraId="01A39A3A" w14:textId="77777777" w:rsidR="002763A7" w:rsidRDefault="005B702A" w:rsidP="002763A7">
      <w:pPr>
        <w:jc w:val="center"/>
        <w:rPr>
          <w:b/>
          <w:sz w:val="20"/>
          <w:szCs w:val="20"/>
        </w:rPr>
      </w:pPr>
      <w:r>
        <w:rPr>
          <w:b/>
          <w:noProof/>
          <w:sz w:val="20"/>
          <w:szCs w:val="20"/>
          <w:lang w:eastAsia="pt-BR"/>
        </w:rPr>
        <w:drawing>
          <wp:inline distT="0" distB="0" distL="0" distR="0" wp14:anchorId="0703F380" wp14:editId="3DA121DC">
            <wp:extent cx="4372896" cy="294967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BEBA8EAE-BF5A-486C-A8C5-ECC9F3942E4B}">
                          <a14:imgProps xmlns:a14="http://schemas.microsoft.com/office/drawing/2010/main">
                            <a14:imgLayer r:embed="rId14">
                              <a14:imgEffect>
                                <a14:sharpenSoften amount="30000"/>
                              </a14:imgEffect>
                              <a14:imgEffect>
                                <a14:brightnessContrast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4377791" cy="2952980"/>
                    </a:xfrm>
                    <a:prstGeom prst="rect">
                      <a:avLst/>
                    </a:prstGeom>
                    <a:noFill/>
                    <a:ln>
                      <a:noFill/>
                    </a:ln>
                  </pic:spPr>
                </pic:pic>
              </a:graphicData>
            </a:graphic>
          </wp:inline>
        </w:drawing>
      </w:r>
    </w:p>
    <w:p w14:paraId="7C604B61" w14:textId="77777777" w:rsidR="002763A7" w:rsidRPr="002C3790" w:rsidRDefault="002763A7" w:rsidP="00492FE8">
      <w:pPr>
        <w:jc w:val="center"/>
        <w:rPr>
          <w:sz w:val="20"/>
          <w:szCs w:val="20"/>
        </w:rPr>
      </w:pPr>
      <w:r w:rsidRPr="002C3790">
        <w:rPr>
          <w:sz w:val="20"/>
          <w:szCs w:val="20"/>
        </w:rPr>
        <w:t xml:space="preserve">Fonte: </w:t>
      </w:r>
      <w:r w:rsidR="00F4107C" w:rsidRPr="002C3790">
        <w:rPr>
          <w:sz w:val="20"/>
          <w:szCs w:val="20"/>
        </w:rPr>
        <w:fldChar w:fldCharType="begin" w:fldLock="1"/>
      </w:r>
      <w:r w:rsidR="0021217B" w:rsidRPr="002C3790">
        <w:rPr>
          <w:sz w:val="20"/>
          <w:szCs w:val="20"/>
        </w:rPr>
        <w:instrText>ADDIN CSL_CITATION {"citationItems":[{"id":"ITEM-1","itemData":{"URL":"https://pt.wikipedia.org/wiki/Apache_Maven","accessed":{"date-parts":[["2019","8","22"]]},"author":[{"dropping-particle":"","family":"Wikipedia.org","given":"","non-dropping-particle":"","parse-names":false,"suffix":""}],"id":"ITEM-1","issued":{"date-parts":[["2019"]]},"title":"Apache Maven","type":"webpage"},"uris":["http://www.mendeley.com/documents/?uuid=9bb8593d-2454-406c-8b72-787e514f159f"]}],"mendeley":{"formattedCitation":"(WIKIPEDIA.ORG, 2019b)","plainTextFormattedCitation":"(WIKIPEDIA.ORG, 2019b)","previouslyFormattedCitation":"(WIKIPEDIA.ORG, 2019b)"},"properties":{"noteIndex":0},"schema":"https://github.com/citation-style-language/schema/raw/master/csl-citation.json"}</w:instrText>
      </w:r>
      <w:r w:rsidR="00F4107C" w:rsidRPr="002C3790">
        <w:rPr>
          <w:sz w:val="20"/>
          <w:szCs w:val="20"/>
        </w:rPr>
        <w:fldChar w:fldCharType="separate"/>
      </w:r>
      <w:r w:rsidR="00594F63" w:rsidRPr="002C3790">
        <w:rPr>
          <w:noProof/>
          <w:sz w:val="20"/>
          <w:szCs w:val="20"/>
        </w:rPr>
        <w:t>(WIKIPEDIA.ORG, 2019b)</w:t>
      </w:r>
      <w:r w:rsidR="00F4107C" w:rsidRPr="002C3790">
        <w:rPr>
          <w:sz w:val="20"/>
          <w:szCs w:val="20"/>
        </w:rPr>
        <w:fldChar w:fldCharType="end"/>
      </w:r>
    </w:p>
    <w:p w14:paraId="1538BDCE" w14:textId="77777777" w:rsidR="002876B1" w:rsidRDefault="002F6905" w:rsidP="00DA6F8E">
      <w:r>
        <w:tab/>
      </w:r>
    </w:p>
    <w:p w14:paraId="3CD646B4" w14:textId="77777777" w:rsidR="002F6905" w:rsidRDefault="002876B1" w:rsidP="003B2B49">
      <w:r>
        <w:tab/>
      </w:r>
      <w:r w:rsidR="002F6905">
        <w:t xml:space="preserve">Um projeto </w:t>
      </w:r>
      <w:proofErr w:type="spellStart"/>
      <w:r w:rsidR="002F6905">
        <w:t>Maven</w:t>
      </w:r>
      <w:proofErr w:type="spellEnd"/>
      <w:r w:rsidR="002F6905">
        <w:t xml:space="preserve"> tem uma estrutura padronizada de diretórios com as entradas como seguem demonstradas na Tabela </w:t>
      </w:r>
      <w:r w:rsidR="00104340">
        <w:t>4</w:t>
      </w:r>
      <w:r w:rsidR="002F6905">
        <w:t>.</w:t>
      </w:r>
    </w:p>
    <w:p w14:paraId="03632A15" w14:textId="77777777" w:rsidR="003B2B49" w:rsidRDefault="003B2B49" w:rsidP="003B2B49">
      <w:pPr>
        <w:rPr>
          <w:b/>
          <w:sz w:val="20"/>
          <w:szCs w:val="20"/>
        </w:rPr>
      </w:pPr>
    </w:p>
    <w:p w14:paraId="0E520E12" w14:textId="77777777" w:rsidR="005B702A" w:rsidRDefault="002F6905" w:rsidP="006F73D9">
      <w:pPr>
        <w:jc w:val="center"/>
        <w:rPr>
          <w:b/>
          <w:sz w:val="20"/>
          <w:szCs w:val="20"/>
        </w:rPr>
      </w:pPr>
      <w:r>
        <w:rPr>
          <w:b/>
          <w:sz w:val="20"/>
          <w:szCs w:val="20"/>
        </w:rPr>
        <w:t xml:space="preserve">Tabela </w:t>
      </w:r>
      <w:r w:rsidR="00104340">
        <w:rPr>
          <w:b/>
          <w:sz w:val="20"/>
          <w:szCs w:val="20"/>
        </w:rPr>
        <w:t>4</w:t>
      </w:r>
      <w:proofErr w:type="gramStart"/>
      <w:r w:rsidR="00131BB6">
        <w:rPr>
          <w:b/>
          <w:sz w:val="20"/>
          <w:szCs w:val="20"/>
        </w:rPr>
        <w:t xml:space="preserve">  </w:t>
      </w:r>
      <w:proofErr w:type="gramEnd"/>
      <w:r>
        <w:rPr>
          <w:b/>
          <w:sz w:val="20"/>
          <w:szCs w:val="20"/>
        </w:rPr>
        <w:t xml:space="preserve">- Estrutura de diretórios padrão do </w:t>
      </w:r>
      <w:proofErr w:type="spellStart"/>
      <w:r>
        <w:rPr>
          <w:b/>
          <w:sz w:val="20"/>
          <w:szCs w:val="20"/>
        </w:rPr>
        <w:t>Maven</w:t>
      </w:r>
      <w:proofErr w:type="spellEnd"/>
    </w:p>
    <w:tbl>
      <w:tblPr>
        <w:tblStyle w:val="Tabelacomgrade"/>
        <w:tblW w:w="0" w:type="auto"/>
        <w:tblLook w:val="04A0" w:firstRow="1" w:lastRow="0" w:firstColumn="1" w:lastColumn="0" w:noHBand="0" w:noVBand="1"/>
      </w:tblPr>
      <w:tblGrid>
        <w:gridCol w:w="2376"/>
        <w:gridCol w:w="6835"/>
      </w:tblGrid>
      <w:tr w:rsidR="002F6905" w14:paraId="205757EC" w14:textId="77777777" w:rsidTr="002F6905">
        <w:tc>
          <w:tcPr>
            <w:tcW w:w="2376" w:type="dxa"/>
            <w:shd w:val="clear" w:color="auto" w:fill="E7E6E6" w:themeFill="background2"/>
          </w:tcPr>
          <w:p w14:paraId="7CF282FB" w14:textId="77777777" w:rsidR="002F6905" w:rsidRDefault="002F6905" w:rsidP="002F6905">
            <w:pPr>
              <w:jc w:val="center"/>
              <w:rPr>
                <w:b/>
                <w:sz w:val="20"/>
                <w:szCs w:val="20"/>
              </w:rPr>
            </w:pPr>
            <w:r>
              <w:rPr>
                <w:b/>
                <w:sz w:val="20"/>
                <w:szCs w:val="20"/>
              </w:rPr>
              <w:t>NOME DO DIRETÓRIO</w:t>
            </w:r>
          </w:p>
        </w:tc>
        <w:tc>
          <w:tcPr>
            <w:tcW w:w="6835" w:type="dxa"/>
            <w:shd w:val="clear" w:color="auto" w:fill="E7E6E6" w:themeFill="background2"/>
          </w:tcPr>
          <w:p w14:paraId="7E97CB18" w14:textId="77777777" w:rsidR="002F6905" w:rsidRDefault="002F6905" w:rsidP="002F6905">
            <w:pPr>
              <w:jc w:val="center"/>
              <w:rPr>
                <w:b/>
                <w:sz w:val="20"/>
                <w:szCs w:val="20"/>
              </w:rPr>
            </w:pPr>
            <w:r>
              <w:rPr>
                <w:b/>
                <w:sz w:val="20"/>
                <w:szCs w:val="20"/>
              </w:rPr>
              <w:t>PROPÓSITO</w:t>
            </w:r>
          </w:p>
        </w:tc>
      </w:tr>
      <w:tr w:rsidR="002F6905" w14:paraId="2A5CBD1A" w14:textId="77777777" w:rsidTr="002F6905">
        <w:tc>
          <w:tcPr>
            <w:tcW w:w="2376" w:type="dxa"/>
          </w:tcPr>
          <w:p w14:paraId="51D4CA7B" w14:textId="77777777" w:rsidR="002F6905" w:rsidRPr="002F6905" w:rsidRDefault="002F6905" w:rsidP="002F6905">
            <w:pPr>
              <w:jc w:val="left"/>
              <w:rPr>
                <w:sz w:val="20"/>
                <w:szCs w:val="20"/>
              </w:rPr>
            </w:pPr>
            <w:r>
              <w:rPr>
                <w:sz w:val="20"/>
                <w:szCs w:val="20"/>
              </w:rPr>
              <w:t>/ (raiz do projeto)</w:t>
            </w:r>
          </w:p>
        </w:tc>
        <w:tc>
          <w:tcPr>
            <w:tcW w:w="6835" w:type="dxa"/>
          </w:tcPr>
          <w:p w14:paraId="6B68B10A" w14:textId="77777777" w:rsidR="002F6905" w:rsidRPr="002F6905" w:rsidRDefault="002F6905" w:rsidP="002F6905">
            <w:pPr>
              <w:jc w:val="left"/>
              <w:rPr>
                <w:sz w:val="20"/>
                <w:szCs w:val="20"/>
              </w:rPr>
            </w:pPr>
            <w:r>
              <w:rPr>
                <w:sz w:val="20"/>
                <w:szCs w:val="20"/>
              </w:rPr>
              <w:t xml:space="preserve">Contém o </w:t>
            </w:r>
            <w:proofErr w:type="gramStart"/>
            <w:r>
              <w:rPr>
                <w:sz w:val="20"/>
                <w:szCs w:val="20"/>
              </w:rPr>
              <w:t>pom.</w:t>
            </w:r>
            <w:proofErr w:type="gramEnd"/>
            <w:r>
              <w:rPr>
                <w:sz w:val="20"/>
                <w:szCs w:val="20"/>
              </w:rPr>
              <w:t>xml e todos os subdiretórios</w:t>
            </w:r>
          </w:p>
        </w:tc>
      </w:tr>
      <w:tr w:rsidR="002F6905" w14:paraId="40130B17" w14:textId="77777777" w:rsidTr="002F6905">
        <w:tc>
          <w:tcPr>
            <w:tcW w:w="2376" w:type="dxa"/>
          </w:tcPr>
          <w:p w14:paraId="42CF5AA6" w14:textId="77777777" w:rsidR="002F6905" w:rsidRPr="002F6905" w:rsidRDefault="002F6905" w:rsidP="002F6905">
            <w:pPr>
              <w:jc w:val="left"/>
              <w:rPr>
                <w:sz w:val="20"/>
                <w:szCs w:val="20"/>
              </w:rPr>
            </w:pPr>
            <w:proofErr w:type="spellStart"/>
            <w:proofErr w:type="gramStart"/>
            <w:r>
              <w:rPr>
                <w:sz w:val="20"/>
                <w:szCs w:val="20"/>
              </w:rPr>
              <w:t>src</w:t>
            </w:r>
            <w:proofErr w:type="spellEnd"/>
            <w:proofErr w:type="gramEnd"/>
            <w:r>
              <w:rPr>
                <w:sz w:val="20"/>
                <w:szCs w:val="20"/>
              </w:rPr>
              <w:t>/</w:t>
            </w:r>
            <w:proofErr w:type="spellStart"/>
            <w:r>
              <w:rPr>
                <w:sz w:val="20"/>
                <w:szCs w:val="20"/>
              </w:rPr>
              <w:t>main</w:t>
            </w:r>
            <w:proofErr w:type="spellEnd"/>
            <w:r>
              <w:rPr>
                <w:sz w:val="20"/>
                <w:szCs w:val="20"/>
              </w:rPr>
              <w:t>/</w:t>
            </w:r>
            <w:proofErr w:type="spellStart"/>
            <w:r>
              <w:rPr>
                <w:sz w:val="20"/>
                <w:szCs w:val="20"/>
              </w:rPr>
              <w:t>java</w:t>
            </w:r>
            <w:proofErr w:type="spellEnd"/>
          </w:p>
        </w:tc>
        <w:tc>
          <w:tcPr>
            <w:tcW w:w="6835" w:type="dxa"/>
          </w:tcPr>
          <w:p w14:paraId="27D561BB" w14:textId="77777777" w:rsidR="002F6905" w:rsidRPr="002F6905" w:rsidRDefault="00A11350" w:rsidP="002F6905">
            <w:pPr>
              <w:jc w:val="left"/>
              <w:rPr>
                <w:sz w:val="20"/>
                <w:szCs w:val="20"/>
              </w:rPr>
            </w:pPr>
            <w:r>
              <w:rPr>
                <w:sz w:val="20"/>
                <w:szCs w:val="20"/>
              </w:rPr>
              <w:t>Contém o código fonte e os pacotes do projeto Java</w:t>
            </w:r>
          </w:p>
        </w:tc>
      </w:tr>
      <w:tr w:rsidR="002F6905" w14:paraId="79DF8B9C" w14:textId="77777777" w:rsidTr="002F6905">
        <w:tc>
          <w:tcPr>
            <w:tcW w:w="2376" w:type="dxa"/>
          </w:tcPr>
          <w:p w14:paraId="359D4820" w14:textId="77777777" w:rsidR="002F6905" w:rsidRPr="002F6905" w:rsidRDefault="00A11350" w:rsidP="002F6905">
            <w:pPr>
              <w:jc w:val="left"/>
              <w:rPr>
                <w:sz w:val="20"/>
                <w:szCs w:val="20"/>
              </w:rPr>
            </w:pPr>
            <w:proofErr w:type="spellStart"/>
            <w:proofErr w:type="gramStart"/>
            <w:r>
              <w:rPr>
                <w:sz w:val="20"/>
                <w:szCs w:val="20"/>
              </w:rPr>
              <w:t>src</w:t>
            </w:r>
            <w:proofErr w:type="spellEnd"/>
            <w:proofErr w:type="gramEnd"/>
            <w:r>
              <w:rPr>
                <w:sz w:val="20"/>
                <w:szCs w:val="20"/>
              </w:rPr>
              <w:t>/</w:t>
            </w:r>
            <w:proofErr w:type="spellStart"/>
            <w:r>
              <w:rPr>
                <w:sz w:val="20"/>
                <w:szCs w:val="20"/>
              </w:rPr>
              <w:t>main</w:t>
            </w:r>
            <w:proofErr w:type="spellEnd"/>
            <w:r>
              <w:rPr>
                <w:sz w:val="20"/>
                <w:szCs w:val="20"/>
              </w:rPr>
              <w:t>/</w:t>
            </w:r>
            <w:proofErr w:type="spellStart"/>
            <w:r>
              <w:rPr>
                <w:sz w:val="20"/>
                <w:szCs w:val="20"/>
              </w:rPr>
              <w:t>resources</w:t>
            </w:r>
            <w:proofErr w:type="spellEnd"/>
          </w:p>
        </w:tc>
        <w:tc>
          <w:tcPr>
            <w:tcW w:w="6835" w:type="dxa"/>
          </w:tcPr>
          <w:p w14:paraId="6DE4B423" w14:textId="77777777" w:rsidR="002F6905" w:rsidRPr="002F6905" w:rsidRDefault="00A11350" w:rsidP="002F6905">
            <w:pPr>
              <w:jc w:val="left"/>
              <w:rPr>
                <w:sz w:val="20"/>
                <w:szCs w:val="20"/>
              </w:rPr>
            </w:pPr>
            <w:r>
              <w:rPr>
                <w:sz w:val="20"/>
                <w:szCs w:val="20"/>
              </w:rPr>
              <w:t xml:space="preserve">Contém os recursos disponíveis para o projeto, como arquivos contendo </w:t>
            </w:r>
            <w:proofErr w:type="gramStart"/>
            <w:r>
              <w:rPr>
                <w:sz w:val="20"/>
                <w:szCs w:val="20"/>
              </w:rPr>
              <w:t>propriedades</w:t>
            </w:r>
            <w:proofErr w:type="gramEnd"/>
          </w:p>
        </w:tc>
      </w:tr>
      <w:tr w:rsidR="002F6905" w14:paraId="38D17300" w14:textId="77777777" w:rsidTr="002F6905">
        <w:tc>
          <w:tcPr>
            <w:tcW w:w="2376" w:type="dxa"/>
          </w:tcPr>
          <w:p w14:paraId="0FFBEB44" w14:textId="77777777" w:rsidR="002F6905" w:rsidRPr="002F6905" w:rsidRDefault="00A11350" w:rsidP="002F6905">
            <w:pPr>
              <w:jc w:val="left"/>
              <w:rPr>
                <w:sz w:val="20"/>
                <w:szCs w:val="20"/>
              </w:rPr>
            </w:pPr>
            <w:proofErr w:type="spellStart"/>
            <w:proofErr w:type="gramStart"/>
            <w:r>
              <w:rPr>
                <w:sz w:val="20"/>
                <w:szCs w:val="20"/>
              </w:rPr>
              <w:t>src</w:t>
            </w:r>
            <w:proofErr w:type="spellEnd"/>
            <w:proofErr w:type="gramEnd"/>
            <w:r>
              <w:rPr>
                <w:sz w:val="20"/>
                <w:szCs w:val="20"/>
              </w:rPr>
              <w:t>/</w:t>
            </w:r>
            <w:proofErr w:type="spellStart"/>
            <w:r>
              <w:rPr>
                <w:sz w:val="20"/>
                <w:szCs w:val="20"/>
              </w:rPr>
              <w:t>test</w:t>
            </w:r>
            <w:proofErr w:type="spellEnd"/>
            <w:r>
              <w:rPr>
                <w:sz w:val="20"/>
                <w:szCs w:val="20"/>
              </w:rPr>
              <w:t>/</w:t>
            </w:r>
            <w:proofErr w:type="spellStart"/>
            <w:r>
              <w:rPr>
                <w:sz w:val="20"/>
                <w:szCs w:val="20"/>
              </w:rPr>
              <w:t>java</w:t>
            </w:r>
            <w:proofErr w:type="spellEnd"/>
          </w:p>
        </w:tc>
        <w:tc>
          <w:tcPr>
            <w:tcW w:w="6835" w:type="dxa"/>
          </w:tcPr>
          <w:p w14:paraId="4E7D5277" w14:textId="77777777" w:rsidR="002F6905" w:rsidRPr="002F6905" w:rsidRDefault="00A11350" w:rsidP="002F6905">
            <w:pPr>
              <w:jc w:val="left"/>
              <w:rPr>
                <w:sz w:val="20"/>
                <w:szCs w:val="20"/>
              </w:rPr>
            </w:pPr>
            <w:r>
              <w:rPr>
                <w:sz w:val="20"/>
                <w:szCs w:val="20"/>
              </w:rPr>
              <w:t>Contem os códigos fonte Java para testes</w:t>
            </w:r>
          </w:p>
        </w:tc>
      </w:tr>
      <w:tr w:rsidR="00A11350" w14:paraId="2F8B4887" w14:textId="77777777" w:rsidTr="002F6905">
        <w:tc>
          <w:tcPr>
            <w:tcW w:w="2376" w:type="dxa"/>
          </w:tcPr>
          <w:p w14:paraId="5635A3AF" w14:textId="77777777" w:rsidR="00A11350" w:rsidRDefault="00A11350" w:rsidP="002F6905">
            <w:pPr>
              <w:jc w:val="left"/>
              <w:rPr>
                <w:sz w:val="20"/>
                <w:szCs w:val="20"/>
              </w:rPr>
            </w:pPr>
            <w:proofErr w:type="spellStart"/>
            <w:r>
              <w:rPr>
                <w:sz w:val="20"/>
                <w:szCs w:val="20"/>
              </w:rPr>
              <w:t>Src</w:t>
            </w:r>
            <w:proofErr w:type="spellEnd"/>
            <w:r>
              <w:rPr>
                <w:sz w:val="20"/>
                <w:szCs w:val="20"/>
              </w:rPr>
              <w:t>/</w:t>
            </w:r>
            <w:proofErr w:type="spellStart"/>
            <w:r>
              <w:rPr>
                <w:sz w:val="20"/>
                <w:szCs w:val="20"/>
              </w:rPr>
              <w:t>test</w:t>
            </w:r>
            <w:proofErr w:type="spellEnd"/>
            <w:r>
              <w:rPr>
                <w:sz w:val="20"/>
                <w:szCs w:val="20"/>
              </w:rPr>
              <w:t>/</w:t>
            </w:r>
            <w:proofErr w:type="spellStart"/>
            <w:r>
              <w:rPr>
                <w:sz w:val="20"/>
                <w:szCs w:val="20"/>
              </w:rPr>
              <w:t>resources</w:t>
            </w:r>
            <w:proofErr w:type="spellEnd"/>
          </w:p>
        </w:tc>
        <w:tc>
          <w:tcPr>
            <w:tcW w:w="6835" w:type="dxa"/>
          </w:tcPr>
          <w:p w14:paraId="62D564DC" w14:textId="77777777" w:rsidR="00A11350" w:rsidRDefault="00A11350" w:rsidP="002F6905">
            <w:pPr>
              <w:jc w:val="left"/>
              <w:rPr>
                <w:sz w:val="20"/>
                <w:szCs w:val="20"/>
              </w:rPr>
            </w:pPr>
            <w:r>
              <w:rPr>
                <w:sz w:val="20"/>
                <w:szCs w:val="20"/>
              </w:rPr>
              <w:t>Contém os recursos necessários para os testes.</w:t>
            </w:r>
          </w:p>
        </w:tc>
      </w:tr>
    </w:tbl>
    <w:p w14:paraId="0D6A3F82" w14:textId="77777777" w:rsidR="002F6905" w:rsidRPr="002C3790" w:rsidRDefault="002F6905" w:rsidP="006F73D9">
      <w:pPr>
        <w:jc w:val="center"/>
        <w:rPr>
          <w:sz w:val="20"/>
          <w:szCs w:val="20"/>
        </w:rPr>
      </w:pPr>
      <w:r w:rsidRPr="002C3790">
        <w:rPr>
          <w:sz w:val="20"/>
          <w:szCs w:val="20"/>
        </w:rPr>
        <w:t xml:space="preserve">Fonte: </w:t>
      </w:r>
      <w:r w:rsidR="00F4107C" w:rsidRPr="002C3790">
        <w:rPr>
          <w:sz w:val="20"/>
          <w:szCs w:val="20"/>
        </w:rPr>
        <w:fldChar w:fldCharType="begin" w:fldLock="1"/>
      </w:r>
      <w:r w:rsidR="0021217B" w:rsidRPr="002C3790">
        <w:rPr>
          <w:sz w:val="20"/>
          <w:szCs w:val="20"/>
        </w:rPr>
        <w:instrText>ADDIN CSL_CITATION {"citationItems":[{"id":"ITEM-1","itemData":{"URL":"https://pt.wikipedia.org/wiki/Apache_Maven","accessed":{"date-parts":[["2019","8","22"]]},"author":[{"dropping-particle":"","family":"Wikipedia.org","given":"","non-dropping-particle":"","parse-names":false,"suffix":""}],"id":"ITEM-1","issued":{"date-parts":[["2019"]]},"title":"Apache Maven","type":"webpage"},"uris":["http://www.mendeley.com/documents/?uuid=9bb8593d-2454-406c-8b72-787e514f159f"]}],"mendeley":{"formattedCitation":"(WIKIPEDIA.ORG, 2019b)","plainTextFormattedCitation":"(WIKIPEDIA.ORG, 2019b)","previouslyFormattedCitation":"(WIKIPEDIA.ORG, 2019b)"},"properties":{"noteIndex":0},"schema":"https://github.com/citation-style-language/schema/raw/master/csl-citation.json"}</w:instrText>
      </w:r>
      <w:r w:rsidR="00F4107C" w:rsidRPr="002C3790">
        <w:rPr>
          <w:sz w:val="20"/>
          <w:szCs w:val="20"/>
        </w:rPr>
        <w:fldChar w:fldCharType="separate"/>
      </w:r>
      <w:r w:rsidR="00594F63" w:rsidRPr="002C3790">
        <w:rPr>
          <w:noProof/>
          <w:sz w:val="20"/>
          <w:szCs w:val="20"/>
        </w:rPr>
        <w:t>(WIKIPEDIA.ORG, 2019b)</w:t>
      </w:r>
      <w:r w:rsidR="00F4107C" w:rsidRPr="002C3790">
        <w:rPr>
          <w:sz w:val="20"/>
          <w:szCs w:val="20"/>
        </w:rPr>
        <w:fldChar w:fldCharType="end"/>
      </w:r>
    </w:p>
    <w:p w14:paraId="4013173F" w14:textId="77777777" w:rsidR="00A11350" w:rsidRDefault="00A11350" w:rsidP="00A11350">
      <w:r>
        <w:lastRenderedPageBreak/>
        <w:tab/>
        <w:t xml:space="preserve">Uma das funcionalidades principais do Apache </w:t>
      </w:r>
      <w:proofErr w:type="spellStart"/>
      <w:r>
        <w:t>Maven</w:t>
      </w:r>
      <w:proofErr w:type="spellEnd"/>
      <w:r>
        <w:t xml:space="preserve"> é o ge</w:t>
      </w:r>
      <w:r w:rsidR="002876B1">
        <w:t xml:space="preserve">renciamento de dependências. O </w:t>
      </w:r>
      <w:r>
        <w:t xml:space="preserve">mecanismo de gerenciamento é organizado em torno de um sistema de coordenadas que identifica artefatos individuais como bibliotecas de software ou módulos. As informações a respeito da dependência são inseridas no </w:t>
      </w:r>
      <w:proofErr w:type="gramStart"/>
      <w:r>
        <w:t>pom.</w:t>
      </w:r>
      <w:proofErr w:type="gramEnd"/>
      <w:r>
        <w:t>xml na seção &lt;</w:t>
      </w:r>
      <w:proofErr w:type="spellStart"/>
      <w:r>
        <w:t>dependencies</w:t>
      </w:r>
      <w:proofErr w:type="spellEnd"/>
      <w:r>
        <w:t xml:space="preserve">&gt;. </w:t>
      </w:r>
      <w:r w:rsidR="008441E1">
        <w:t>Na</w:t>
      </w:r>
      <w:r>
        <w:t xml:space="preserve"> Figura </w:t>
      </w:r>
      <w:r w:rsidR="00141108">
        <w:t>4</w:t>
      </w:r>
      <w:r>
        <w:t xml:space="preserve"> </w:t>
      </w:r>
      <w:r w:rsidR="00890B07">
        <w:t>observa</w:t>
      </w:r>
      <w:r w:rsidR="008441E1">
        <w:t xml:space="preserve">-se </w:t>
      </w:r>
      <w:r>
        <w:t xml:space="preserve">uma declaração de dependência do Apache </w:t>
      </w:r>
      <w:proofErr w:type="spellStart"/>
      <w:r>
        <w:t>Freemarker</w:t>
      </w:r>
      <w:proofErr w:type="spellEnd"/>
      <w:r>
        <w:t>.</w:t>
      </w:r>
    </w:p>
    <w:p w14:paraId="376FAE7E" w14:textId="77777777" w:rsidR="00A11350" w:rsidRDefault="00A11350" w:rsidP="00A11350"/>
    <w:p w14:paraId="5285F31C" w14:textId="77777777" w:rsidR="00A11350" w:rsidRDefault="00A11350" w:rsidP="00016AEB">
      <w:pPr>
        <w:jc w:val="center"/>
        <w:rPr>
          <w:b/>
          <w:sz w:val="20"/>
          <w:szCs w:val="20"/>
        </w:rPr>
      </w:pPr>
      <w:r>
        <w:rPr>
          <w:b/>
          <w:sz w:val="20"/>
          <w:szCs w:val="20"/>
        </w:rPr>
        <w:t xml:space="preserve">Figura </w:t>
      </w:r>
      <w:r w:rsidR="00141108">
        <w:rPr>
          <w:b/>
          <w:sz w:val="20"/>
          <w:szCs w:val="20"/>
        </w:rPr>
        <w:t>4</w:t>
      </w:r>
      <w:r>
        <w:rPr>
          <w:b/>
          <w:sz w:val="20"/>
          <w:szCs w:val="20"/>
        </w:rPr>
        <w:t xml:space="preserve"> – Exemplo de uma declaração de dependência no </w:t>
      </w:r>
      <w:proofErr w:type="gramStart"/>
      <w:r>
        <w:rPr>
          <w:b/>
          <w:sz w:val="20"/>
          <w:szCs w:val="20"/>
        </w:rPr>
        <w:t>pom.</w:t>
      </w:r>
      <w:proofErr w:type="gramEnd"/>
      <w:r>
        <w:rPr>
          <w:b/>
          <w:sz w:val="20"/>
          <w:szCs w:val="20"/>
        </w:rPr>
        <w:t>xml</w:t>
      </w:r>
    </w:p>
    <w:p w14:paraId="77CC631E" w14:textId="77777777" w:rsidR="00CF2581" w:rsidRDefault="00CF2581" w:rsidP="00CF2581">
      <w:pPr>
        <w:jc w:val="center"/>
        <w:rPr>
          <w:b/>
          <w:sz w:val="20"/>
          <w:szCs w:val="20"/>
        </w:rPr>
      </w:pPr>
      <w:r>
        <w:rPr>
          <w:b/>
          <w:noProof/>
          <w:sz w:val="20"/>
          <w:szCs w:val="20"/>
          <w:lang w:eastAsia="pt-BR"/>
        </w:rPr>
        <w:drawing>
          <wp:inline distT="0" distB="0" distL="0" distR="0" wp14:anchorId="699CBCC7" wp14:editId="3D02FF8D">
            <wp:extent cx="4678427" cy="1005017"/>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BEBA8EAE-BF5A-486C-A8C5-ECC9F3942E4B}">
                          <a14:imgProps xmlns:a14="http://schemas.microsoft.com/office/drawing/2010/main">
                            <a14:imgLayer r:embed="rId16">
                              <a14:imgEffect>
                                <a14:sharpenSoften amount="30000"/>
                              </a14:imgEffect>
                              <a14:imgEffect>
                                <a14:brightnessContrast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4678269" cy="1004983"/>
                    </a:xfrm>
                    <a:prstGeom prst="rect">
                      <a:avLst/>
                    </a:prstGeom>
                    <a:noFill/>
                    <a:ln>
                      <a:noFill/>
                    </a:ln>
                  </pic:spPr>
                </pic:pic>
              </a:graphicData>
            </a:graphic>
          </wp:inline>
        </w:drawing>
      </w:r>
    </w:p>
    <w:p w14:paraId="77036FF4" w14:textId="77777777" w:rsidR="00CF2581" w:rsidRPr="002C3790" w:rsidRDefault="00CF2581" w:rsidP="00016AEB">
      <w:pPr>
        <w:jc w:val="center"/>
        <w:rPr>
          <w:sz w:val="20"/>
          <w:szCs w:val="20"/>
        </w:rPr>
      </w:pPr>
      <w:r w:rsidRPr="002C3790">
        <w:rPr>
          <w:sz w:val="20"/>
          <w:szCs w:val="20"/>
        </w:rPr>
        <w:t>Fonte: Elaborada pelo autor</w:t>
      </w:r>
    </w:p>
    <w:p w14:paraId="59EADFCC" w14:textId="77777777" w:rsidR="002F6905" w:rsidRDefault="002F6905" w:rsidP="00DA6F8E"/>
    <w:p w14:paraId="22986E34" w14:textId="77777777" w:rsidR="0087408B" w:rsidRDefault="0087408B" w:rsidP="00DA6F8E">
      <w:r>
        <w:tab/>
        <w:t xml:space="preserve">Com essa especificação feita no arquivo </w:t>
      </w:r>
      <w:proofErr w:type="gramStart"/>
      <w:r>
        <w:t>pom.</w:t>
      </w:r>
      <w:proofErr w:type="gramEnd"/>
      <w:r>
        <w:t xml:space="preserve">xml, o Apache </w:t>
      </w:r>
      <w:proofErr w:type="spellStart"/>
      <w:r>
        <w:t>Maven</w:t>
      </w:r>
      <w:proofErr w:type="spellEnd"/>
      <w:r>
        <w:t xml:space="preserve"> consulta o repositório e faz o download do artefato identificado na versão especificada. Isso automatiza totalmente a busca pelas bibliotecas ou módulos necessários para o projeto</w:t>
      </w:r>
      <w:r w:rsidR="00AB4845">
        <w:t>, garantindo que todas as dependências estejam disponíveis para a próxima compilação</w:t>
      </w:r>
      <w:r>
        <w:t>.</w:t>
      </w:r>
    </w:p>
    <w:p w14:paraId="4CC8733E" w14:textId="77777777" w:rsidR="0087408B" w:rsidRDefault="0087408B" w:rsidP="00DA6F8E"/>
    <w:p w14:paraId="40F9EDC3" w14:textId="77777777" w:rsidR="00DA6F8E" w:rsidRDefault="00DA6F8E" w:rsidP="00DA6F8E">
      <w:pPr>
        <w:pStyle w:val="Ttulo2"/>
      </w:pPr>
      <w:bookmarkStart w:id="22" w:name="_Toc35796568"/>
      <w:r>
        <w:t xml:space="preserve">2.4 </w:t>
      </w:r>
      <w:proofErr w:type="gramStart"/>
      <w:r>
        <w:t>DC.</w:t>
      </w:r>
      <w:proofErr w:type="gramEnd"/>
      <w:r>
        <w:t>js</w:t>
      </w:r>
      <w:bookmarkEnd w:id="22"/>
    </w:p>
    <w:p w14:paraId="4F231C51" w14:textId="77777777" w:rsidR="009635BF" w:rsidRPr="009635BF" w:rsidRDefault="009635BF" w:rsidP="009635BF"/>
    <w:p w14:paraId="11023E66" w14:textId="77777777" w:rsidR="002876B1" w:rsidRDefault="0087408B" w:rsidP="002876B1">
      <w:r>
        <w:tab/>
      </w:r>
      <w:r w:rsidR="00327101">
        <w:t xml:space="preserve">A </w:t>
      </w:r>
      <w:proofErr w:type="gramStart"/>
      <w:r w:rsidR="00327101">
        <w:t>DC.</w:t>
      </w:r>
      <w:proofErr w:type="gramEnd"/>
      <w:r w:rsidR="00327101">
        <w:t xml:space="preserve">js é uma biblioteca feita em </w:t>
      </w:r>
      <w:proofErr w:type="spellStart"/>
      <w:r w:rsidR="00327101">
        <w:t>Javascript</w:t>
      </w:r>
      <w:proofErr w:type="spellEnd"/>
      <w:r w:rsidR="00327101">
        <w:t xml:space="preserve"> para desenho de quadros contendo gráficos para análise de dados, que se utiliza de outras duas bibliotecas abertas: a Crossfilter.js e a D3.js. A função da </w:t>
      </w:r>
      <w:proofErr w:type="gramStart"/>
      <w:r w:rsidR="00327101">
        <w:t>DC.</w:t>
      </w:r>
      <w:proofErr w:type="gramEnd"/>
      <w:r w:rsidR="00327101">
        <w:t>js é facilitar a implementação de gráficos com filtros dinâmicos no lado cliente de uma aplicação web</w:t>
      </w:r>
      <w:r w:rsidR="00EF0CDF">
        <w:t>, o que a torna extremamente veloz</w:t>
      </w:r>
      <w:r w:rsidR="00327101">
        <w:t xml:space="preserve"> </w:t>
      </w:r>
      <w:r w:rsidR="00F4107C">
        <w:fldChar w:fldCharType="begin" w:fldLock="1"/>
      </w:r>
      <w:r w:rsidR="0021217B">
        <w:instrText>ADDIN CSL_CITATION {"citationItems":[{"id":"ITEM-1","itemData":{"URL":"https://www.tutorialspoint.com/dcjs/","abstract":"DC.js is a charting library built on top of D3.js and works natively with crossfilter, which is another popular JavaScript library used to explore millions of records in a short period on the client side. DC.js is a JavaScript library used to make interactive dashboards in JavaScript. This tutorial will give you a complete knowledge on the DC.js framework. This is an introductory tutorial, which covers the basics of DC.js and explains how to deal with its various modules and sub-modules.","accessed":{"date-parts":[["2018","11","11"]]},"author":[{"dropping-particle":"","family":"Tutorialspoint","given":"","non-dropping-particle":"","parse-names":false,"suffix":""}],"id":"ITEM-1","issued":{"date-parts":[["2018"]]},"title":"Tutorialspoint - DC.js tutorials","type":"webpage"},"uris":["http://www.mendeley.com/documents/?uuid=f34872dd-c0d2-43b9-95aa-7f515412b3de"]},{"id":"ITEM-2","itemData":{"URL":"https://dc-js.github.io/dc.js/","abstract":"dc.js is a javascript charting library with native crossfilter support, allowing highly efficient exploration on large multi-dimensional datasets (inspired by crossfilter's demo). It leverages d3 to render charts in CSS-friendly SVG format. Charts rendered using dc.js are data driven and reactive and therefore provide instant feedback to user interaction. dc.js is an easy yet powerful javascript library for data visualization and analysis in the browser and on mobile devices.","accessed":{"date-parts":[["2019","11","10"]]},"author":[{"dropping-particle":"","family":"Team DC.js","given":"","non-dropping-particle":"","parse-names":false,"suffix":""}],"id":"ITEM-2","issued":{"date-parts":[["2018"]]},"title":"dc.js - Dimensional Charting Javascript Library","type":"webpage"},"uris":["http://www.mendeley.com/documents/?uuid=98e0a959-a883-4b72-96cb-cae585fe6e2f"]}],"mendeley":{"formattedCitation":"(TEAM DC.JS, 2018; TUTORIALSPOINT, 2018)","plainTextFormattedCitation":"(TEAM DC.JS, 2018; TUTORIALSPOINT, 2018)","previouslyFormattedCitation":"(TEAM DC.JS, 2018; TUTORIALSPOINT, 2018)"},"properties":{"noteIndex":0},"schema":"https://github.com/citation-style-language/schema/raw/master/csl-citation.json"}</w:instrText>
      </w:r>
      <w:r w:rsidR="00F4107C">
        <w:fldChar w:fldCharType="separate"/>
      </w:r>
      <w:r w:rsidR="00594F63" w:rsidRPr="00594F63">
        <w:rPr>
          <w:noProof/>
        </w:rPr>
        <w:t>(TEAM DC.JS, 2018; TUTORIALSPOINT, 2018)</w:t>
      </w:r>
      <w:r w:rsidR="00F4107C">
        <w:fldChar w:fldCharType="end"/>
      </w:r>
      <w:r w:rsidR="00327101">
        <w:t xml:space="preserve">. </w:t>
      </w:r>
      <w:r w:rsidR="00827038">
        <w:t xml:space="preserve">Determinando os tipos de gráficos, as dimensões e as formas de filtro e redução, é possível gerar em uma página HTML5 gráficos dinâmicos contendo a síntese de milhares de linhas de uma fonte de dados, que pode ser um arquivo CSV, XML ou uma fonte de dados JSON. Nas subseções seguintes há uma descrição </w:t>
      </w:r>
      <w:r w:rsidR="00EF0CDF">
        <w:t>sucinta</w:t>
      </w:r>
      <w:r w:rsidR="00827038">
        <w:t xml:space="preserve"> </w:t>
      </w:r>
      <w:r w:rsidR="007468AB">
        <w:t>d</w:t>
      </w:r>
      <w:r w:rsidR="00827038">
        <w:t xml:space="preserve">as dependências principais da </w:t>
      </w:r>
      <w:proofErr w:type="gramStart"/>
      <w:r w:rsidR="00827038">
        <w:t>DC.</w:t>
      </w:r>
      <w:proofErr w:type="gramEnd"/>
      <w:r w:rsidR="00827038">
        <w:t>js.</w:t>
      </w:r>
    </w:p>
    <w:p w14:paraId="1E2082E8" w14:textId="77777777" w:rsidR="002876B1" w:rsidRDefault="002876B1" w:rsidP="00242CEC">
      <w:pPr>
        <w:pStyle w:val="Ttulo3"/>
      </w:pPr>
      <w:bookmarkStart w:id="23" w:name="_Toc35796569"/>
      <w:r>
        <w:lastRenderedPageBreak/>
        <w:t xml:space="preserve">2.4.1 </w:t>
      </w:r>
      <w:proofErr w:type="gramStart"/>
      <w:r>
        <w:t>Crossfilter.</w:t>
      </w:r>
      <w:proofErr w:type="gramEnd"/>
      <w:r>
        <w:t>js</w:t>
      </w:r>
      <w:bookmarkEnd w:id="23"/>
    </w:p>
    <w:p w14:paraId="604ACC6E" w14:textId="77777777" w:rsidR="009635BF" w:rsidRPr="009635BF" w:rsidRDefault="009635BF" w:rsidP="009635BF"/>
    <w:p w14:paraId="3091831C" w14:textId="77777777" w:rsidR="002876B1" w:rsidRDefault="00827038" w:rsidP="002876B1">
      <w:r>
        <w:tab/>
      </w:r>
      <w:proofErr w:type="gramStart"/>
      <w:r w:rsidR="00901045">
        <w:t>Crossfilter.</w:t>
      </w:r>
      <w:proofErr w:type="gramEnd"/>
      <w:r w:rsidR="00901045">
        <w:t xml:space="preserve">js é uma biblioteca </w:t>
      </w:r>
      <w:proofErr w:type="spellStart"/>
      <w:r w:rsidR="00901045">
        <w:t>Javascript</w:t>
      </w:r>
      <w:proofErr w:type="spellEnd"/>
      <w:r w:rsidR="00901045">
        <w:t xml:space="preserve"> para exploração de </w:t>
      </w:r>
      <w:r w:rsidR="008321D2">
        <w:t>grandes conjuntos</w:t>
      </w:r>
      <w:r w:rsidR="00901045">
        <w:t xml:space="preserve"> de dados multivariados em um navegador web. Mesmo em conjuntos de dados com milhares de registros, suporta uma interação abaixo de 30 milissegundos com visualizações coordenadas </w:t>
      </w:r>
      <w:r w:rsidR="00F4107C">
        <w:fldChar w:fldCharType="begin" w:fldLock="1"/>
      </w:r>
      <w:r w:rsidR="00594F63">
        <w:instrText>ADDIN CSL_CITATION {"citationItems":[{"id":"ITEM-1","itemData":{"URL":"https://github.com/crossfilter/crossfilter","abstract":"Crossfilter is a JavaScript library for exploring large multivariate datasets in the browser. Crossfilter supports extremely fast (&lt;30ms) interaction with coordinated views, even with datasets containing a million or more records; we built it to power analytics for Square Register, allowing merchants to slice and dice their payment history fluidly. Since most interactions only involve a single dimension, and then only small adjustments are made to the filter values, incremental filtering and reducing is significantly faster than starting from scratch. Crossfilter uses sorted indexes (and a few bit-twiddling hacks) to make this possible, dramatically increasing the performance of live histograms and top-K lists. Crossfilter is available under the Apache License.","accessed":{"date-parts":[["2019","11","2"]]},"author":[{"dropping-particle":"","family":"Crossfilter Organization","given":"","non-dropping-particle":"","parse-names":false,"suffix":""}],"id":"ITEM-1","issued":{"date-parts":[["2018"]]},"title":"Crossfilter js library","type":"webpage"},"uris":["http://www.mendeley.com/documents/?uuid=a1e561a7-20c4-4e71-96eb-0d5f65a62002"]}],"mendeley":{"formattedCitation":"(CROSSFILTER ORGANIZATION, 2018)","plainTextFormattedCitation":"(CROSSFILTER ORGANIZATION, 2018)","previouslyFormattedCitation":"(CROSSFILTER ORGANIZATION, 2018)"},"properties":{"noteIndex":0},"schema":"https://github.com/citation-style-language/schema/raw/master/csl-citation.json"}</w:instrText>
      </w:r>
      <w:r w:rsidR="00F4107C">
        <w:fldChar w:fldCharType="separate"/>
      </w:r>
      <w:r w:rsidR="00594F63" w:rsidRPr="00594F63">
        <w:rPr>
          <w:noProof/>
        </w:rPr>
        <w:t>(CROSSFILTER ORGANIZATION, 2018)</w:t>
      </w:r>
      <w:r w:rsidR="00F4107C">
        <w:fldChar w:fldCharType="end"/>
      </w:r>
      <w:r w:rsidR="00901045">
        <w:t>. Usa um conceito de filtragem e redução incrementais a partir do ajuste inicial de uma das dimensões determinadas, tornando ainda mais rápido o rearranjo das exibições do que se fossem iniciadas do zero</w:t>
      </w:r>
      <w:r w:rsidR="008321D2">
        <w:t xml:space="preserve"> </w:t>
      </w:r>
      <w:r w:rsidR="00F4107C">
        <w:fldChar w:fldCharType="begin" w:fldLock="1"/>
      </w:r>
      <w:r w:rsidR="00594F63">
        <w:instrText>ADDIN CSL_CITATION {"citationItems":[{"id":"ITEM-1","itemData":{"URL":"https://github.com/crossfilter/crossfilter","abstract":"Crossfilter is a JavaScript library for exploring large multivariate datasets in the browser. Crossfilter supports extremely fast (&lt;30ms) interaction with coordinated views, even with datasets containing a million or more records; we built it to power analytics for Square Register, allowing merchants to slice and dice their payment history fluidly. Since most interactions only involve a single dimension, and then only small adjustments are made to the filter values, incremental filtering and reducing is significantly faster than starting from scratch. Crossfilter uses sorted indexes (and a few bit-twiddling hacks) to make this possible, dramatically increasing the performance of live histograms and top-K lists. Crossfilter is available under the Apache License.","accessed":{"date-parts":[["2019","11","2"]]},"author":[{"dropping-particle":"","family":"Crossfilter Organization","given":"","non-dropping-particle":"","parse-names":false,"suffix":""}],"id":"ITEM-1","issued":{"date-parts":[["2018"]]},"title":"Crossfilter js library","type":"webpage"},"uris":["http://www.mendeley.com/documents/?uuid=a1e561a7-20c4-4e71-96eb-0d5f65a62002"]}],"mendeley":{"formattedCitation":"(CROSSFILTER ORGANIZATION, 2018)","plainTextFormattedCitation":"(CROSSFILTER ORGANIZATION, 2018)","previouslyFormattedCitation":"(CROSSFILTER ORGANIZATION, 2018)"},"properties":{"noteIndex":0},"schema":"https://github.com/citation-style-language/schema/raw/master/csl-citation.json"}</w:instrText>
      </w:r>
      <w:r w:rsidR="00F4107C">
        <w:fldChar w:fldCharType="separate"/>
      </w:r>
      <w:r w:rsidR="00594F63" w:rsidRPr="00594F63">
        <w:rPr>
          <w:noProof/>
        </w:rPr>
        <w:t>(CROSSFILTER ORGANIZATION, 2018)</w:t>
      </w:r>
      <w:r w:rsidR="00F4107C">
        <w:fldChar w:fldCharType="end"/>
      </w:r>
      <w:r w:rsidR="00901045">
        <w:t>.</w:t>
      </w:r>
      <w:r w:rsidR="007468AB">
        <w:t xml:space="preserve"> A </w:t>
      </w:r>
      <w:r w:rsidR="00901045">
        <w:t xml:space="preserve">biblioteca inicial, mantida pela SQUARE possui uma bifurcação mantida pela comunidade, a qual será utilizada </w:t>
      </w:r>
      <w:r w:rsidR="008321D2">
        <w:t>neste</w:t>
      </w:r>
      <w:r w:rsidR="00901045">
        <w:t xml:space="preserve"> trabalho.</w:t>
      </w:r>
    </w:p>
    <w:p w14:paraId="595F9945" w14:textId="77777777" w:rsidR="002876B1" w:rsidRDefault="002876B1" w:rsidP="00242CEC">
      <w:pPr>
        <w:pStyle w:val="Ttulo3"/>
      </w:pPr>
      <w:bookmarkStart w:id="24" w:name="_Toc35796570"/>
      <w:r>
        <w:t xml:space="preserve">2.4.2 </w:t>
      </w:r>
      <w:proofErr w:type="gramStart"/>
      <w:r>
        <w:t>D3.</w:t>
      </w:r>
      <w:proofErr w:type="gramEnd"/>
      <w:r>
        <w:t>js</w:t>
      </w:r>
      <w:bookmarkEnd w:id="24"/>
    </w:p>
    <w:p w14:paraId="4387CC93" w14:textId="77777777" w:rsidR="009635BF" w:rsidRPr="009635BF" w:rsidRDefault="009635BF" w:rsidP="009635BF"/>
    <w:p w14:paraId="4BBFFB71" w14:textId="77777777" w:rsidR="00901045" w:rsidRPr="00901045" w:rsidRDefault="00901045" w:rsidP="00901045">
      <w:r>
        <w:tab/>
      </w:r>
      <w:proofErr w:type="gramStart"/>
      <w:r w:rsidR="007468AB">
        <w:t>D3.</w:t>
      </w:r>
      <w:proofErr w:type="gramEnd"/>
      <w:r w:rsidR="007468AB">
        <w:t xml:space="preserve">js é uma biblioteca </w:t>
      </w:r>
      <w:proofErr w:type="spellStart"/>
      <w:r w:rsidR="007468AB">
        <w:t>Javascript</w:t>
      </w:r>
      <w:proofErr w:type="spellEnd"/>
      <w:r w:rsidR="007468AB">
        <w:t xml:space="preserve"> desenvolvida com a finalidade de manipular documentos com base em dados. Ajuda a transformar dados em gráficos usando HTML, SVG e CSS. É totalmente baseada nos padrões da web para ser compatível com a maioria dos navegadores modernos, evitando a aderência a qualquer plataforma proprietária, combinando componentes poderosos para visualização e uma abordagem orientada a dados para a manipulação do DOM. </w:t>
      </w:r>
      <w:proofErr w:type="gramStart"/>
      <w:r w:rsidR="007468AB">
        <w:t>D3.</w:t>
      </w:r>
      <w:proofErr w:type="gramEnd"/>
      <w:r w:rsidR="007468AB">
        <w:t>js é extremamente rápida e suporta grandes quantidades de dados e comportamentos dinâmicos que permitem interação e animação</w:t>
      </w:r>
      <w:r w:rsidR="0073305E">
        <w:t xml:space="preserve"> </w:t>
      </w:r>
      <w:r w:rsidR="00F4107C">
        <w:fldChar w:fldCharType="begin" w:fldLock="1"/>
      </w:r>
      <w:r w:rsidR="0021217B">
        <w:instrText>ADDIN CSL_CITATION {"citationItems":[{"id":"ITEM-1","itemData":{"URL":"https://d3js.org/","abstract":"D3.js is a JavaScript library for manipulating documents based on data. D3 helps you bring data to life using HTML, SVG, and CSS. D3’s emphasis on web standards gives you the full capabilities of modern browsers without tying yourself to a proprietary framework, combining powerful visualization components and a data-driven approach to DOM manipulation.","accessed":{"date-parts":[["2018","11","10"]]},"author":[{"dropping-particle":"","family":"Bostock","given":"Mike","non-dropping-particle":"","parse-names":false,"suffix":""},{"dropping-particle":"","family":"Davies","given":"Jason","non-dropping-particle":"","parse-names":false,"suffix":""},{"dropping-particle":"","family":"Heer","given":"Jeffrey","non-dropping-particle":"","parse-names":false,"suffix":""},{"dropping-particle":"","family":"Ogievetsky","given":"Vadim","non-dropping-particle":"","parse-names":false,"suffix":""}],"id":"ITEM-1","issued":{"date-parts":[["2018"]]},"title":"D3.js - Data Driven Documents","type":"webpage"},"uris":["http://www.mendeley.com/documents/?uuid=da77ad39-480e-4d9c-a263-0fbd274f8c86"]}],"mendeley":{"formattedCitation":"(BOSTOCK et al., 2018)","plainTextFormattedCitation":"(BOSTOCK et al., 2018)","previouslyFormattedCitation":"(BOSTOCK et al., 2018)"},"properties":{"noteIndex":0},"schema":"https://github.com/citation-style-language/schema/raw/master/csl-citation.json"}</w:instrText>
      </w:r>
      <w:r w:rsidR="00F4107C">
        <w:fldChar w:fldCharType="separate"/>
      </w:r>
      <w:r w:rsidR="00594F63" w:rsidRPr="0021217B">
        <w:rPr>
          <w:noProof/>
        </w:rPr>
        <w:t>(BOSTOCK et al., 2018)</w:t>
      </w:r>
      <w:r w:rsidR="00F4107C">
        <w:fldChar w:fldCharType="end"/>
      </w:r>
      <w:r w:rsidR="007468AB">
        <w:t>.</w:t>
      </w:r>
    </w:p>
    <w:p w14:paraId="1F1E084D" w14:textId="77777777" w:rsidR="002876B1" w:rsidRDefault="002876B1" w:rsidP="002876B1"/>
    <w:p w14:paraId="5E313B2D" w14:textId="77777777" w:rsidR="002876B1" w:rsidRDefault="002876B1" w:rsidP="002876B1">
      <w:pPr>
        <w:pStyle w:val="Ttulo2"/>
      </w:pPr>
      <w:bookmarkStart w:id="25" w:name="_Toc35796571"/>
      <w:r>
        <w:t>2.5 Outras bibliotecas utilizadas neste trabalho</w:t>
      </w:r>
      <w:bookmarkEnd w:id="25"/>
    </w:p>
    <w:p w14:paraId="21B818F2" w14:textId="77777777" w:rsidR="009635BF" w:rsidRPr="009635BF" w:rsidRDefault="009635BF" w:rsidP="009635BF"/>
    <w:p w14:paraId="2EA1CF76" w14:textId="77777777" w:rsidR="007468AB" w:rsidRDefault="007468AB" w:rsidP="007468AB">
      <w:r>
        <w:tab/>
        <w:t xml:space="preserve">Esta seção do trabalho descreve as demais bibliotecas utilizadas para a composição do projeto </w:t>
      </w:r>
      <w:proofErr w:type="spellStart"/>
      <w:proofErr w:type="gramStart"/>
      <w:r>
        <w:t>DashGen</w:t>
      </w:r>
      <w:proofErr w:type="spellEnd"/>
      <w:proofErr w:type="gramEnd"/>
      <w:r>
        <w:t>.</w:t>
      </w:r>
    </w:p>
    <w:p w14:paraId="10A0A9A7" w14:textId="77777777" w:rsidR="007468AB" w:rsidRDefault="007468AB" w:rsidP="007468AB"/>
    <w:p w14:paraId="7E991F97" w14:textId="77777777" w:rsidR="002876B1" w:rsidRDefault="002876B1" w:rsidP="00242CEC">
      <w:pPr>
        <w:pStyle w:val="Ttulo3"/>
        <w:rPr>
          <w:rFonts w:eastAsiaTheme="minorHAnsi"/>
        </w:rPr>
      </w:pPr>
      <w:bookmarkStart w:id="26" w:name="_Toc35796572"/>
      <w:r>
        <w:rPr>
          <w:rFonts w:eastAsiaTheme="minorHAnsi"/>
        </w:rPr>
        <w:t xml:space="preserve">2.5.1 Apache </w:t>
      </w:r>
      <w:proofErr w:type="spellStart"/>
      <w:r>
        <w:rPr>
          <w:rFonts w:eastAsiaTheme="minorHAnsi"/>
        </w:rPr>
        <w:t>Commons</w:t>
      </w:r>
      <w:proofErr w:type="spellEnd"/>
      <w:r>
        <w:rPr>
          <w:rFonts w:eastAsiaTheme="minorHAnsi"/>
        </w:rPr>
        <w:t xml:space="preserve"> CSV</w:t>
      </w:r>
      <w:bookmarkEnd w:id="26"/>
    </w:p>
    <w:p w14:paraId="535DDF56" w14:textId="77777777" w:rsidR="009635BF" w:rsidRPr="009635BF" w:rsidRDefault="009635BF" w:rsidP="009635BF"/>
    <w:p w14:paraId="534DCD45" w14:textId="77777777" w:rsidR="00CF13D5" w:rsidRDefault="007468AB" w:rsidP="007468AB">
      <w:r>
        <w:tab/>
      </w:r>
      <w:r w:rsidR="00795D60">
        <w:t xml:space="preserve">Parte do projeto Apache </w:t>
      </w:r>
      <w:proofErr w:type="spellStart"/>
      <w:r w:rsidR="00795D60">
        <w:t>Commons</w:t>
      </w:r>
      <w:proofErr w:type="spellEnd"/>
      <w:r w:rsidR="00795D60">
        <w:t xml:space="preserve">, a biblioteca </w:t>
      </w:r>
      <w:proofErr w:type="spellStart"/>
      <w:r w:rsidR="00795D60">
        <w:t>Commons</w:t>
      </w:r>
      <w:proofErr w:type="spellEnd"/>
      <w:r w:rsidR="00795D60">
        <w:t xml:space="preserve"> CSV traz funcionalidades para leitura e escrita de arquivos com dados separados por vírgula. Traz suporte embutido para </w:t>
      </w:r>
      <w:r w:rsidR="00143CBD">
        <w:t>os mais comuns formatos de arquivos CSV:</w:t>
      </w:r>
      <w:r w:rsidR="00795D60">
        <w:t xml:space="preserve"> Microsoft </w:t>
      </w:r>
      <w:r w:rsidR="00795D60">
        <w:lastRenderedPageBreak/>
        <w:t xml:space="preserve">Excel, </w:t>
      </w:r>
      <w:proofErr w:type="spellStart"/>
      <w:r w:rsidR="00795D60">
        <w:t>Informix</w:t>
      </w:r>
      <w:proofErr w:type="spellEnd"/>
      <w:r w:rsidR="00795D60">
        <w:t xml:space="preserve"> UNLOAD CSV, </w:t>
      </w:r>
      <w:proofErr w:type="gramStart"/>
      <w:r w:rsidR="00795D60">
        <w:t>MySQL</w:t>
      </w:r>
      <w:proofErr w:type="gramEnd"/>
      <w:r w:rsidR="00795D60">
        <w:t xml:space="preserve">, Oracle, </w:t>
      </w:r>
      <w:proofErr w:type="spellStart"/>
      <w:r w:rsidR="00795D60">
        <w:t>PostgreSQL</w:t>
      </w:r>
      <w:proofErr w:type="spellEnd"/>
      <w:r w:rsidR="00795D60">
        <w:t xml:space="preserve"> CSV e </w:t>
      </w:r>
      <w:proofErr w:type="spellStart"/>
      <w:r w:rsidR="00795D60">
        <w:t>Text</w:t>
      </w:r>
      <w:proofErr w:type="spellEnd"/>
      <w:r w:rsidR="00795D60">
        <w:t xml:space="preserve">,  RFC 4180 e TDF </w:t>
      </w:r>
      <w:r w:rsidR="00F4107C">
        <w:fldChar w:fldCharType="begin" w:fldLock="1"/>
      </w:r>
      <w:r w:rsidR="0021217B">
        <w:instrText>ADDIN CSL_CITATION {"citationItems":[{"id":"ITEM-1","itemData":{"URL":"https://commons.apache.org/proper/commons-csv/index.html","abstract":"Describe the Apache Commons CSV library","accessed":{"date-parts":[["2019","11","2"]]},"author":[{"dropping-particle":"","family":"Apache.org","given":"","non-dropping-particle":"","parse-names":false,"suffix":""}],"id":"ITEM-1","issued":{"date-parts":[["2019"]]},"title":"Apache Commons CSV","type":"webpage"},"uris":["http://www.mendeley.com/documents/?uuid=ca72fe8b-b1c0-420d-861c-8f49b192e0ff"]}],"mendeley":{"formattedCitation":"(APACHE.ORG, 2019e)","plainTextFormattedCitation":"(APACHE.ORG, 2019e)","previouslyFormattedCitation":"(APACHE.ORG, 2019e)"},"properties":{"noteIndex":0},"schema":"https://github.com/citation-style-language/schema/raw/master/csl-citation.json"}</w:instrText>
      </w:r>
      <w:r w:rsidR="00F4107C">
        <w:fldChar w:fldCharType="separate"/>
      </w:r>
      <w:r w:rsidR="00594F63" w:rsidRPr="00594F63">
        <w:rPr>
          <w:noProof/>
        </w:rPr>
        <w:t>(APACHE.ORG, 2019e)</w:t>
      </w:r>
      <w:r w:rsidR="00F4107C">
        <w:fldChar w:fldCharType="end"/>
      </w:r>
      <w:r w:rsidR="00143CBD">
        <w:t xml:space="preserve">. </w:t>
      </w:r>
    </w:p>
    <w:p w14:paraId="6AC8A089" w14:textId="77777777" w:rsidR="007468AB" w:rsidRDefault="0062011D" w:rsidP="0062011D">
      <w:r>
        <w:tab/>
      </w:r>
      <w:r w:rsidR="00F12B0A">
        <w:t xml:space="preserve">A </w:t>
      </w:r>
      <w:proofErr w:type="spellStart"/>
      <w:r w:rsidR="00F12B0A">
        <w:t>Commons</w:t>
      </w:r>
      <w:proofErr w:type="spellEnd"/>
      <w:r w:rsidR="00F12B0A">
        <w:t xml:space="preserve"> CSV transforma os arquivos CSV em uma coleção iterável, permitindo o acesso e tratamento das informações, assim como a escrita de dados em arquivos formatados. </w:t>
      </w:r>
      <w:r w:rsidR="00CF13D5">
        <w:t>Neste</w:t>
      </w:r>
      <w:r w:rsidR="00F12B0A">
        <w:t xml:space="preserve"> trabalho a biblioteca foi útil para fazer a coleta das etiquetas dos atributos contidas na primeira linha do arquivo</w:t>
      </w:r>
      <w:r w:rsidR="00CF13D5">
        <w:t>,</w:t>
      </w:r>
      <w:r w:rsidR="00F12B0A">
        <w:t xml:space="preserve"> e também na iteração dos registros contidos para identificação de dados de tipo numérico.</w:t>
      </w:r>
    </w:p>
    <w:p w14:paraId="2DC3AB1F" w14:textId="77777777" w:rsidR="00CF13D5" w:rsidRPr="007468AB" w:rsidRDefault="00CF13D5" w:rsidP="009635BF">
      <w:pPr>
        <w:spacing w:line="240" w:lineRule="auto"/>
        <w:ind w:firstLine="709"/>
      </w:pPr>
    </w:p>
    <w:p w14:paraId="468887C6" w14:textId="77777777" w:rsidR="002876B1" w:rsidRDefault="002876B1" w:rsidP="00242CEC">
      <w:pPr>
        <w:pStyle w:val="Ttulo3"/>
      </w:pPr>
      <w:bookmarkStart w:id="27" w:name="_Toc35796573"/>
      <w:r>
        <w:t xml:space="preserve">2.5.2 Apache </w:t>
      </w:r>
      <w:proofErr w:type="spellStart"/>
      <w:r>
        <w:t>Commons</w:t>
      </w:r>
      <w:proofErr w:type="spellEnd"/>
      <w:r>
        <w:t xml:space="preserve"> IO</w:t>
      </w:r>
      <w:bookmarkEnd w:id="27"/>
    </w:p>
    <w:p w14:paraId="7ECD83A7" w14:textId="77777777" w:rsidR="009635BF" w:rsidRPr="009635BF" w:rsidRDefault="009635BF" w:rsidP="009635BF"/>
    <w:p w14:paraId="2D409DDF" w14:textId="77777777" w:rsidR="00CF13D5" w:rsidRDefault="00F12B0A" w:rsidP="00F12B0A">
      <w:r>
        <w:tab/>
        <w:t xml:space="preserve">Apache </w:t>
      </w:r>
      <w:proofErr w:type="spellStart"/>
      <w:r>
        <w:t>Commons</w:t>
      </w:r>
      <w:proofErr w:type="spellEnd"/>
      <w:r>
        <w:t xml:space="preserve"> IO é uma biblioteca Java para facilitar a </w:t>
      </w:r>
      <w:proofErr w:type="gramStart"/>
      <w:r>
        <w:t>implementação</w:t>
      </w:r>
      <w:proofErr w:type="gramEnd"/>
      <w:r>
        <w:t xml:space="preserve"> de funcionalidades de entrada e saída de dados. </w:t>
      </w:r>
      <w:r w:rsidR="001F01BC">
        <w:t>É composta de classes utilitárias para tarefas comuns, classes de Entrada e Saída para implementação de fluxos de dados, Filtros para arquivos, comparadores e monitores de eventos</w:t>
      </w:r>
      <w:r w:rsidR="00CF13D5">
        <w:t xml:space="preserve"> </w:t>
      </w:r>
      <w:r w:rsidR="00F4107C">
        <w:fldChar w:fldCharType="begin" w:fldLock="1"/>
      </w:r>
      <w:r w:rsidR="0021217B">
        <w:instrText>ADDIN CSL_CITATION {"citationItems":[{"id":"ITEM-1","itemData":{"URL":"https://commons.apache.org/proper/commons-io/","abstract":"Describes the Commons IO library","accessed":{"date-parts":[["2019","11","10"]]},"author":[{"dropping-particle":"","family":"Apache.org","given":"","non-dropping-particle":"","parse-names":false,"suffix":""}],"id":"ITEM-1","issued":{"date-parts":[["2019"]]},"title":"Apache Commons IO","type":"webpage"},"uris":["http://www.mendeley.com/documents/?uuid=e52a61dc-b352-4504-b0f4-7eca8123ca4a"]}],"mendeley":{"formattedCitation":"(APACHE.ORG, 2019f)","plainTextFormattedCitation":"(APACHE.ORG, 2019f)","previouslyFormattedCitation":"(APACHE.ORG, 2019f)"},"properties":{"noteIndex":0},"schema":"https://github.com/citation-style-language/schema/raw/master/csl-citation.json"}</w:instrText>
      </w:r>
      <w:r w:rsidR="00F4107C">
        <w:fldChar w:fldCharType="separate"/>
      </w:r>
      <w:r w:rsidR="00594F63" w:rsidRPr="00594F63">
        <w:rPr>
          <w:noProof/>
        </w:rPr>
        <w:t>(APACHE.ORG, 2019f)</w:t>
      </w:r>
      <w:proofErr w:type="gramStart"/>
      <w:r w:rsidR="00F4107C">
        <w:fldChar w:fldCharType="end"/>
      </w:r>
      <w:proofErr w:type="gramEnd"/>
    </w:p>
    <w:p w14:paraId="22F545C3" w14:textId="77777777" w:rsidR="00F12B0A" w:rsidRDefault="0062011D" w:rsidP="0062011D">
      <w:r>
        <w:tab/>
      </w:r>
      <w:r w:rsidR="001F01BC">
        <w:t xml:space="preserve">No presente trabalho, foi utilizada para facilitar a </w:t>
      </w:r>
      <w:proofErr w:type="gramStart"/>
      <w:r w:rsidR="001F01BC">
        <w:t>implementação</w:t>
      </w:r>
      <w:proofErr w:type="gramEnd"/>
      <w:r w:rsidR="001F01BC">
        <w:t xml:space="preserve"> da rotina de cópia dos arquivos comuns para o diretório de saída do dashboard do usuário.</w:t>
      </w:r>
    </w:p>
    <w:p w14:paraId="368203D6" w14:textId="77777777" w:rsidR="00CF13D5" w:rsidRPr="00F12B0A" w:rsidRDefault="00CF13D5" w:rsidP="00F12B0A"/>
    <w:p w14:paraId="34D9F2D9" w14:textId="77777777" w:rsidR="002876B1" w:rsidRDefault="002876B1" w:rsidP="00242CEC">
      <w:pPr>
        <w:pStyle w:val="Ttulo3"/>
      </w:pPr>
      <w:bookmarkStart w:id="28" w:name="_Toc35796574"/>
      <w:r>
        <w:t xml:space="preserve">2.5.3 </w:t>
      </w:r>
      <w:proofErr w:type="spellStart"/>
      <w:r>
        <w:t>Zeroturnaround</w:t>
      </w:r>
      <w:proofErr w:type="spellEnd"/>
      <w:r>
        <w:t xml:space="preserve"> ZT-ZIP</w:t>
      </w:r>
      <w:bookmarkEnd w:id="28"/>
    </w:p>
    <w:p w14:paraId="28463AF6" w14:textId="77777777" w:rsidR="009635BF" w:rsidRPr="009635BF" w:rsidRDefault="009635BF" w:rsidP="009635BF"/>
    <w:p w14:paraId="2950B7D3" w14:textId="77777777" w:rsidR="002876B1" w:rsidRDefault="001F01BC" w:rsidP="001F01BC">
      <w:r>
        <w:tab/>
        <w:t xml:space="preserve">A ZT-ZIP é uma biblioteca com funcionalidades de compactação de arquivos em formato ZIP. Foi criada por </w:t>
      </w:r>
      <w:proofErr w:type="spellStart"/>
      <w:r w:rsidRPr="001F01BC">
        <w:t>Rein</w:t>
      </w:r>
      <w:proofErr w:type="spellEnd"/>
      <w:r w:rsidRPr="001F01BC">
        <w:t xml:space="preserve"> </w:t>
      </w:r>
      <w:proofErr w:type="spellStart"/>
      <w:r w:rsidRPr="001F01BC">
        <w:t>Raudjärv</w:t>
      </w:r>
      <w:proofErr w:type="spellEnd"/>
      <w:r>
        <w:t xml:space="preserve"> para facilitar a implementação d</w:t>
      </w:r>
      <w:r w:rsidR="00D20F53">
        <w:t>os</w:t>
      </w:r>
      <w:r>
        <w:t xml:space="preserve"> pacotes </w:t>
      </w:r>
      <w:proofErr w:type="gramStart"/>
      <w:r>
        <w:t>jav</w:t>
      </w:r>
      <w:r w:rsidR="00D20F53">
        <w:t>a</w:t>
      </w:r>
      <w:proofErr w:type="gramEnd"/>
      <w:r w:rsidR="00D20F53">
        <w:t xml:space="preserve">.util.zip </w:t>
      </w:r>
      <w:r w:rsidR="00F4107C">
        <w:fldChar w:fldCharType="begin" w:fldLock="1"/>
      </w:r>
      <w:r w:rsidR="00594F63">
        <w:instrText>ADDIN CSL_CITATION {"citationItems":[{"id":"ITEM-1","itemData":{"URL":"https://github.com/zeroturnaround/zt-zip","abstract":"Pagina do projeto ZT-ZIP","accessed":{"date-parts":[["2019","11","10"]]},"author":[{"dropping-particle":"","family":"Raudjärv","given":"Rein","non-dropping-particle":"","parse-names":false,"suffix":""}],"id":"ITEM-1","issued":{"date-parts":[["2019"]]},"title":"ZT-ZIP","type":"webpage"},"uris":["http://www.mendeley.com/documents/?uuid=a0ed0e09-3c62-4f65-84e4-c891ce69da94"]}],"mendeley":{"formattedCitation":"(RAUDJÄRV, 2019)","plainTextFormattedCitation":"(RAUDJÄRV, 2019)","previouslyFormattedCitation":"(RAUDJÄRV, 2019)"},"properties":{"noteIndex":0},"schema":"https://github.com/citation-style-language/schema/raw/master/csl-citation.json"}</w:instrText>
      </w:r>
      <w:r w:rsidR="00F4107C">
        <w:fldChar w:fldCharType="separate"/>
      </w:r>
      <w:r w:rsidR="00594F63" w:rsidRPr="00594F63">
        <w:rPr>
          <w:noProof/>
        </w:rPr>
        <w:t>(RAUDJÄRV, 2019)</w:t>
      </w:r>
      <w:r w:rsidR="00F4107C">
        <w:fldChar w:fldCharType="end"/>
      </w:r>
      <w:r w:rsidR="00D20F53">
        <w:t>. Torna</w:t>
      </w:r>
      <w:r>
        <w:t xml:space="preserve"> a compactação ou descompactação de diretórios recursivamente muito mais simples. Permite também incluir ou excluir entradas nos arquivos compactados, iterar entre as entradas do arquivo e comparar dois arquivos no formato ZIP.</w:t>
      </w:r>
      <w:r w:rsidR="00D20F53">
        <w:t xml:space="preserve"> É compatível com o Java a partir da versão 1.5 </w:t>
      </w:r>
      <w:r w:rsidR="00F4107C">
        <w:fldChar w:fldCharType="begin" w:fldLock="1"/>
      </w:r>
      <w:r w:rsidR="00594F63">
        <w:instrText>ADDIN CSL_CITATION {"citationItems":[{"id":"ITEM-1","itemData":{"URL":"https://github.com/zeroturnaround/zt-zip","abstract":"Pagina do projeto ZT-ZIP","accessed":{"date-parts":[["2019","11","10"]]},"author":[{"dropping-particle":"","family":"Raudjärv","given":"Rein","non-dropping-particle":"","parse-names":false,"suffix":""}],"id":"ITEM-1","issued":{"date-parts":[["2019"]]},"title":"ZT-ZIP","type":"webpage"},"uris":["http://www.mendeley.com/documents/?uuid=a0ed0e09-3c62-4f65-84e4-c891ce69da94"]}],"mendeley":{"formattedCitation":"(RAUDJÄRV, 2019)","plainTextFormattedCitation":"(RAUDJÄRV, 2019)","previouslyFormattedCitation":"(RAUDJÄRV, 2019)"},"properties":{"noteIndex":0},"schema":"https://github.com/citation-style-language/schema/raw/master/csl-citation.json"}</w:instrText>
      </w:r>
      <w:r w:rsidR="00F4107C">
        <w:fldChar w:fldCharType="separate"/>
      </w:r>
      <w:r w:rsidR="00594F63" w:rsidRPr="00594F63">
        <w:rPr>
          <w:noProof/>
        </w:rPr>
        <w:t>(RAUDJÄRV, 2019)</w:t>
      </w:r>
      <w:r w:rsidR="00F4107C">
        <w:fldChar w:fldCharType="end"/>
      </w:r>
      <w:r w:rsidR="00D20F53">
        <w:t>.</w:t>
      </w:r>
      <w:r>
        <w:t xml:space="preserve"> </w:t>
      </w:r>
    </w:p>
    <w:p w14:paraId="18A8E5EF" w14:textId="77777777" w:rsidR="00D20F53" w:rsidRDefault="00D20F53" w:rsidP="001F01BC"/>
    <w:p w14:paraId="2289B1DB" w14:textId="77777777" w:rsidR="002876B1" w:rsidRDefault="002876B1" w:rsidP="002876B1">
      <w:pPr>
        <w:pStyle w:val="Ttulo2"/>
      </w:pPr>
      <w:bookmarkStart w:id="29" w:name="_Toc35796575"/>
      <w:r>
        <w:t xml:space="preserve">2.6 </w:t>
      </w:r>
      <w:proofErr w:type="spellStart"/>
      <w:proofErr w:type="gramStart"/>
      <w:r>
        <w:t>JavaFX</w:t>
      </w:r>
      <w:proofErr w:type="spellEnd"/>
      <w:proofErr w:type="gramEnd"/>
      <w:r>
        <w:t xml:space="preserve"> 8</w:t>
      </w:r>
      <w:bookmarkEnd w:id="29"/>
    </w:p>
    <w:p w14:paraId="1778E299" w14:textId="77777777" w:rsidR="009635BF" w:rsidRPr="009635BF" w:rsidRDefault="009635BF" w:rsidP="009635BF"/>
    <w:p w14:paraId="1399B85D" w14:textId="77777777" w:rsidR="00D20F53" w:rsidRDefault="00923F2D" w:rsidP="00923F2D">
      <w:r>
        <w:tab/>
      </w:r>
      <w:r w:rsidR="00D85C3F">
        <w:t xml:space="preserve">O </w:t>
      </w:r>
      <w:proofErr w:type="spellStart"/>
      <w:proofErr w:type="gramStart"/>
      <w:r w:rsidR="00D85C3F">
        <w:t>JavaFX</w:t>
      </w:r>
      <w:proofErr w:type="spellEnd"/>
      <w:proofErr w:type="gramEnd"/>
      <w:r w:rsidR="00D85C3F">
        <w:t xml:space="preserve"> foi criado como uma plataforma de software para criar e fornecer aplicativos para aplicações </w:t>
      </w:r>
      <w:r w:rsidR="00465636">
        <w:t>desktop e web</w:t>
      </w:r>
      <w:r w:rsidR="00D85C3F">
        <w:t xml:space="preserve">, que podem ser executados em múltiplas plataformas e dispositivos </w:t>
      </w:r>
      <w:r w:rsidR="00F4107C">
        <w:fldChar w:fldCharType="begin" w:fldLock="1"/>
      </w:r>
      <w:r w:rsidR="0021217B">
        <w:instrText>ADDIN CSL_CITATION {"citationItems":[{"id":"ITEM-1","itemData":{"URL":"https://en.wikipedia.org/wiki/JavaFX","abstract":"Descrição sobre o JavaFX","accessed":{"date-parts":[["2019","11","11"]]},"author":[{"dropping-particle":"","family":"Wikipedia.org","given":"","non-dropping-particle":"","parse-names":false,"suffix":""}],"id":"ITEM-1","issued":{"date-parts":[["2019"]]},"title":"JavaFX","type":"webpage"},"uris":["http://www.mendeley.com/documents/?uuid=ef56f2a4-620d-4974-8e63-5fcfc46477b7"]}],"mendeley":{"formattedCitation":"(WIKIPEDIA.ORG, 2019c)","plainTextFormattedCitation":"(WIKIPEDIA.ORG, 2019c)","previouslyFormattedCitation":"(WIKIPEDIA.ORG, 2019c)"},"properties":{"noteIndex":0},"schema":"https://github.com/citation-style-language/schema/raw/master/csl-citation.json"}</w:instrText>
      </w:r>
      <w:r w:rsidR="00F4107C">
        <w:fldChar w:fldCharType="separate"/>
      </w:r>
      <w:r w:rsidR="00594F63" w:rsidRPr="00594F63">
        <w:rPr>
          <w:noProof/>
        </w:rPr>
        <w:t>(WIKIPEDIA.ORG, 2019c)</w:t>
      </w:r>
      <w:r w:rsidR="00F4107C">
        <w:fldChar w:fldCharType="end"/>
      </w:r>
      <w:r w:rsidR="00D85C3F">
        <w:t>.</w:t>
      </w:r>
      <w:r w:rsidR="00330CFA">
        <w:t xml:space="preserve"> É um conjunto de pacotes de </w:t>
      </w:r>
      <w:r w:rsidR="00330CFA">
        <w:lastRenderedPageBreak/>
        <w:t>gráficos e mídia que dão a possibilidade do desenvol</w:t>
      </w:r>
      <w:r w:rsidR="00465636">
        <w:t xml:space="preserve">vedor criar aplicações cliente </w:t>
      </w:r>
      <w:r w:rsidR="00330CFA">
        <w:t xml:space="preserve">com uma experiência rica de interface </w:t>
      </w:r>
      <w:r w:rsidR="00F4107C">
        <w:fldChar w:fldCharType="begin" w:fldLock="1"/>
      </w:r>
      <w:r w:rsidR="00594F63">
        <w:instrText>ADDIN CSL_CITATION {"citationItems":[{"id":"ITEM-1","itemData":{"URL":"https://docs.oracle.com/javase/8/javafx/get-started-tutorial/jfx-overview.htm","abstract":"JavaFX 8 Official documentation","accessed":{"date-parts":[["2019","12","2"]]},"author":[{"dropping-particle":"","family":"Oracle","given":"","non-dropping-particle":"","parse-names":false,"suffix":""}],"id":"ITEM-1","issued":{"date-parts":[["2019"]]},"title":"Oracle - JavaFX Overview(Release 8)","type":"webpage"},"uris":["http://www.mendeley.com/documents/?uuid=644b5e13-dbc3-49cf-8072-bd1aef8fe669"]}],"mendeley":{"formattedCitation":"(ORACLE, 2019)","plainTextFormattedCitation":"(ORACLE, 2019)","previouslyFormattedCitation":"(ORACLE, 2019)"},"properties":{"noteIndex":0},"schema":"https://github.com/citation-style-language/schema/raw/master/csl-citation.json"}</w:instrText>
      </w:r>
      <w:r w:rsidR="00F4107C">
        <w:fldChar w:fldCharType="separate"/>
      </w:r>
      <w:r w:rsidR="00594F63" w:rsidRPr="00594F63">
        <w:rPr>
          <w:noProof/>
        </w:rPr>
        <w:t>(ORACLE, 2019)</w:t>
      </w:r>
      <w:r w:rsidR="00F4107C">
        <w:fldChar w:fldCharType="end"/>
      </w:r>
      <w:r w:rsidR="00465636">
        <w:t>.</w:t>
      </w:r>
    </w:p>
    <w:p w14:paraId="0B4284C8" w14:textId="77777777" w:rsidR="00851E20" w:rsidRDefault="00465636" w:rsidP="00923F2D">
      <w:r>
        <w:tab/>
      </w:r>
      <w:r w:rsidR="00015B4E">
        <w:t xml:space="preserve">O primeiro lançamento de versão do </w:t>
      </w:r>
      <w:proofErr w:type="spellStart"/>
      <w:proofErr w:type="gramStart"/>
      <w:r w:rsidR="00015B4E">
        <w:t>JavaFX</w:t>
      </w:r>
      <w:proofErr w:type="spellEnd"/>
      <w:proofErr w:type="gramEnd"/>
      <w:r w:rsidR="00015B4E">
        <w:t xml:space="preserve"> se deu em 4 de dezembro de 2008, com a liberação da versão 1.0.2, quando o Java ainda era de propriedade da Sun Microsystems. A intenção era de que o </w:t>
      </w:r>
      <w:proofErr w:type="spellStart"/>
      <w:proofErr w:type="gramStart"/>
      <w:r w:rsidR="00015B4E">
        <w:t>JavaFX</w:t>
      </w:r>
      <w:proofErr w:type="spellEnd"/>
      <w:proofErr w:type="gramEnd"/>
      <w:r w:rsidR="00015B4E">
        <w:t xml:space="preserve"> substituísse completamente o Swing como o conjunto padrão de ferramentas para interface gráfica de usuário ou GUI. Na versão </w:t>
      </w:r>
      <w:r w:rsidR="00851E20">
        <w:t>8</w:t>
      </w:r>
      <w:r w:rsidR="00495924">
        <w:t>u</w:t>
      </w:r>
      <w:r w:rsidR="00851E20">
        <w:t xml:space="preserve">241 </w:t>
      </w:r>
      <w:r w:rsidR="00015B4E">
        <w:t xml:space="preserve">do Java </w:t>
      </w:r>
      <w:proofErr w:type="spellStart"/>
      <w:r w:rsidR="00015B4E">
        <w:t>Development</w:t>
      </w:r>
      <w:proofErr w:type="spellEnd"/>
      <w:r w:rsidR="00015B4E">
        <w:t xml:space="preserve"> Kit (JDK), ambos os frameworks estão incorporados à API do Java 8 SE.</w:t>
      </w:r>
      <w:r w:rsidR="00851E20">
        <w:t xml:space="preserve"> </w:t>
      </w:r>
    </w:p>
    <w:p w14:paraId="11EC9A97" w14:textId="77777777" w:rsidR="00465636" w:rsidRPr="00D20F53" w:rsidRDefault="00851E20" w:rsidP="00923F2D">
      <w:r>
        <w:tab/>
        <w:t xml:space="preserve">Desde a liberação do JDK 11 no ano de 2018, o </w:t>
      </w:r>
      <w:proofErr w:type="spellStart"/>
      <w:proofErr w:type="gramStart"/>
      <w:r>
        <w:t>JavaFX</w:t>
      </w:r>
      <w:proofErr w:type="spellEnd"/>
      <w:proofErr w:type="gramEnd"/>
      <w:r>
        <w:t xml:space="preserve"> tornou-se parte do </w:t>
      </w:r>
      <w:proofErr w:type="spellStart"/>
      <w:r>
        <w:t>OpenJDK</w:t>
      </w:r>
      <w:proofErr w:type="spellEnd"/>
      <w:r w:rsidR="00495924">
        <w:t xml:space="preserve">, sob o nome de projeto </w:t>
      </w:r>
      <w:proofErr w:type="spellStart"/>
      <w:r w:rsidR="00495924">
        <w:t>OpenJFX</w:t>
      </w:r>
      <w:proofErr w:type="spellEnd"/>
      <w:r w:rsidR="00495924">
        <w:t xml:space="preserve">, porém, a Oracle, atual proprietária do Java SE, manterá o suporte </w:t>
      </w:r>
      <w:proofErr w:type="spellStart"/>
      <w:r w:rsidR="00495924" w:rsidRPr="006C432D">
        <w:rPr>
          <w:i/>
        </w:rPr>
        <w:t>premium</w:t>
      </w:r>
      <w:proofErr w:type="spellEnd"/>
      <w:r w:rsidR="00495924">
        <w:t xml:space="preserve"> ao </w:t>
      </w:r>
      <w:proofErr w:type="spellStart"/>
      <w:r w:rsidR="00495924">
        <w:t>JavaFX</w:t>
      </w:r>
      <w:proofErr w:type="spellEnd"/>
      <w:r w:rsidR="00495924">
        <w:t xml:space="preserve"> 8 até Março de 2022</w:t>
      </w:r>
      <w:r w:rsidR="00DC3C5A">
        <w:t xml:space="preserve"> </w:t>
      </w:r>
      <w:r w:rsidR="00F4107C">
        <w:fldChar w:fldCharType="begin" w:fldLock="1"/>
      </w:r>
      <w:r w:rsidR="0021217B">
        <w:instrText>ADDIN CSL_CITATION {"citationItems":[{"id":"ITEM-1","itemData":{"URL":"https://en.wikipedia.org/wiki/JavaFX","abstract":"Descrição sobre o JavaFX","accessed":{"date-parts":[["2019","11","11"]]},"author":[{"dropping-particle":"","family":"Wikipedia.org","given":"","non-dropping-particle":"","parse-names":false,"suffix":""}],"id":"ITEM-1","issued":{"date-parts":[["2019"]]},"title":"JavaFX","type":"webpage"},"uris":["http://www.mendeley.com/documents/?uuid=ef56f2a4-620d-4974-8e63-5fcfc46477b7"]}],"mendeley":{"formattedCitation":"(WIKIPEDIA.ORG, 2019c)","plainTextFormattedCitation":"(WIKIPEDIA.ORG, 2019c)","previouslyFormattedCitation":"(WIKIPEDIA.ORG, 2019c)"},"properties":{"noteIndex":0},"schema":"https://github.com/citation-style-language/schema/raw/master/csl-citation.json"}</w:instrText>
      </w:r>
      <w:r w:rsidR="00F4107C">
        <w:fldChar w:fldCharType="separate"/>
      </w:r>
      <w:r w:rsidR="00594F63" w:rsidRPr="00594F63">
        <w:rPr>
          <w:noProof/>
        </w:rPr>
        <w:t>(WIKIPEDIA.ORG, 2019c)</w:t>
      </w:r>
      <w:r w:rsidR="00F4107C">
        <w:fldChar w:fldCharType="end"/>
      </w:r>
      <w:r w:rsidR="00495924">
        <w:t xml:space="preserve">. Portanto, para evitar problemas de compatibilidade e de implementação do </w:t>
      </w:r>
      <w:proofErr w:type="spellStart"/>
      <w:proofErr w:type="gramStart"/>
      <w:r w:rsidR="00495924">
        <w:t>OpenJFX</w:t>
      </w:r>
      <w:proofErr w:type="spellEnd"/>
      <w:proofErr w:type="gramEnd"/>
      <w:r w:rsidR="00495924">
        <w:t xml:space="preserve">, foi escolhido para o projeto deste trabalho a versão da Oracle do JDK </w:t>
      </w:r>
      <w:r w:rsidR="00123CCD">
        <w:t>8</w:t>
      </w:r>
      <w:r w:rsidR="006C432D">
        <w:t xml:space="preserve"> </w:t>
      </w:r>
      <w:r w:rsidR="00495924">
        <w:t>(Versão 8u241)</w:t>
      </w:r>
      <w:r>
        <w:t xml:space="preserve"> </w:t>
      </w:r>
      <w:r w:rsidR="00DC3C5A">
        <w:t>.</w:t>
      </w:r>
    </w:p>
    <w:p w14:paraId="3CF35398" w14:textId="77777777" w:rsidR="00DA6F8E" w:rsidRDefault="00DA6F8E" w:rsidP="00DA6F8E">
      <w:r>
        <w:tab/>
      </w:r>
      <w:r w:rsidR="00E354FD">
        <w:t xml:space="preserve">Aplicações em </w:t>
      </w:r>
      <w:proofErr w:type="spellStart"/>
      <w:proofErr w:type="gramStart"/>
      <w:r w:rsidR="00E354FD">
        <w:t>JavaFX</w:t>
      </w:r>
      <w:proofErr w:type="spellEnd"/>
      <w:proofErr w:type="gramEnd"/>
      <w:r w:rsidR="00E354FD">
        <w:t xml:space="preserve"> seguem o</w:t>
      </w:r>
      <w:r w:rsidR="006C432D">
        <w:t xml:space="preserve"> mesmo</w:t>
      </w:r>
      <w:r w:rsidR="00E354FD">
        <w:t xml:space="preserve"> conceito</w:t>
      </w:r>
      <w:r w:rsidR="006C432D">
        <w:t xml:space="preserve"> defendido na plataforma Java:</w:t>
      </w:r>
      <w:r w:rsidR="00E354FD">
        <w:t xml:space="preserve"> </w:t>
      </w:r>
      <w:r w:rsidR="00E354FD" w:rsidRPr="00DC3C5A">
        <w:rPr>
          <w:i/>
        </w:rPr>
        <w:t xml:space="preserve">“Write </w:t>
      </w:r>
      <w:proofErr w:type="spellStart"/>
      <w:r w:rsidR="00E354FD" w:rsidRPr="00DC3C5A">
        <w:rPr>
          <w:i/>
        </w:rPr>
        <w:t>Once</w:t>
      </w:r>
      <w:proofErr w:type="spellEnd"/>
      <w:r w:rsidR="00E354FD" w:rsidRPr="00DC3C5A">
        <w:rPr>
          <w:i/>
        </w:rPr>
        <w:t xml:space="preserve">, </w:t>
      </w:r>
      <w:proofErr w:type="spellStart"/>
      <w:r w:rsidR="00E354FD" w:rsidRPr="00DC3C5A">
        <w:rPr>
          <w:i/>
        </w:rPr>
        <w:t>Run</w:t>
      </w:r>
      <w:proofErr w:type="spellEnd"/>
      <w:r w:rsidR="00E354FD" w:rsidRPr="00DC3C5A">
        <w:rPr>
          <w:i/>
        </w:rPr>
        <w:t xml:space="preserve"> </w:t>
      </w:r>
      <w:proofErr w:type="spellStart"/>
      <w:r w:rsidR="00E354FD" w:rsidRPr="00DC3C5A">
        <w:rPr>
          <w:i/>
        </w:rPr>
        <w:t>Everywhere</w:t>
      </w:r>
      <w:proofErr w:type="spellEnd"/>
      <w:r w:rsidR="00E354FD" w:rsidRPr="00DC3C5A">
        <w:rPr>
          <w:i/>
        </w:rPr>
        <w:t>”</w:t>
      </w:r>
      <w:r w:rsidR="00E354FD">
        <w:t xml:space="preserve"> (</w:t>
      </w:r>
      <w:r w:rsidR="006C432D">
        <w:t xml:space="preserve">desenvolva </w:t>
      </w:r>
      <w:r w:rsidR="00E354FD">
        <w:t xml:space="preserve">uma vez, execute em qualquer lugar). Considerando o fato de ser parte da API do </w:t>
      </w:r>
      <w:proofErr w:type="spellStart"/>
      <w:proofErr w:type="gramStart"/>
      <w:r w:rsidR="00E354FD">
        <w:t>JavaSE</w:t>
      </w:r>
      <w:proofErr w:type="spellEnd"/>
      <w:proofErr w:type="gramEnd"/>
      <w:r w:rsidR="00DC3C5A">
        <w:t xml:space="preserve"> desde a versão 7</w:t>
      </w:r>
      <w:r w:rsidR="00E354FD">
        <w:t xml:space="preserve">, qualquer plataforma que possua o Java </w:t>
      </w:r>
      <w:proofErr w:type="spellStart"/>
      <w:r w:rsidR="00E354FD">
        <w:t>Runtime</w:t>
      </w:r>
      <w:proofErr w:type="spellEnd"/>
      <w:r w:rsidR="00E354FD">
        <w:t xml:space="preserve"> </w:t>
      </w:r>
      <w:proofErr w:type="spellStart"/>
      <w:r w:rsidR="00E354FD">
        <w:t>Environment</w:t>
      </w:r>
      <w:proofErr w:type="spellEnd"/>
      <w:r w:rsidR="00DC3C5A">
        <w:t xml:space="preserve"> (JRE)</w:t>
      </w:r>
      <w:r w:rsidR="00E354FD">
        <w:t xml:space="preserve"> pode executar a aplicação sem necessidade de qualquer</w:t>
      </w:r>
      <w:r w:rsidR="006C432D">
        <w:t xml:space="preserve"> software</w:t>
      </w:r>
      <w:r w:rsidR="00E354FD">
        <w:t xml:space="preserve"> intermediário. </w:t>
      </w:r>
    </w:p>
    <w:p w14:paraId="5DDAC5A9" w14:textId="77777777" w:rsidR="00DC3C5A" w:rsidRDefault="00DC3C5A" w:rsidP="00DA6F8E">
      <w:r>
        <w:tab/>
        <w:t xml:space="preserve">Por ser desenvolvido como uma API Java, </w:t>
      </w:r>
      <w:r w:rsidR="006C432D">
        <w:t xml:space="preserve">uma </w:t>
      </w:r>
      <w:r>
        <w:t xml:space="preserve">aplicação </w:t>
      </w:r>
      <w:proofErr w:type="spellStart"/>
      <w:proofErr w:type="gramStart"/>
      <w:r>
        <w:t>JavaFX</w:t>
      </w:r>
      <w:proofErr w:type="spellEnd"/>
      <w:proofErr w:type="gramEnd"/>
      <w:r>
        <w:t xml:space="preserve"> pode referenciar </w:t>
      </w:r>
      <w:proofErr w:type="spellStart"/>
      <w:r>
        <w:t>APIs</w:t>
      </w:r>
      <w:proofErr w:type="spellEnd"/>
      <w:r>
        <w:t xml:space="preserve"> de qualquer biblioteca Java, como, por exemplo, acessar capacidades nativas do sistema hospedeiro ou conectar-se com aplicações baseadas em servidores </w:t>
      </w:r>
      <w:r w:rsidR="00F4107C">
        <w:fldChar w:fldCharType="begin" w:fldLock="1"/>
      </w:r>
      <w:r w:rsidR="00594F63">
        <w:instrText>ADDIN CSL_CITATION {"citationItems":[{"id":"ITEM-1","itemData":{"URL":"https://docs.oracle.com/javase/8/javafx/get-started-tutorial/jfx-overview.htm","abstract":"JavaFX 8 Official documentation","accessed":{"date-parts":[["2019","12","2"]]},"author":[{"dropping-particle":"","family":"Oracle","given":"","non-dropping-particle":"","parse-names":false,"suffix":""}],"id":"ITEM-1","issued":{"date-parts":[["2019"]]},"title":"Oracle - JavaFX Overview(Release 8)","type":"webpage"},"uris":["http://www.mendeley.com/documents/?uuid=644b5e13-dbc3-49cf-8072-bd1aef8fe669"]}],"mendeley":{"formattedCitation":"(ORACLE, 2019)","plainTextFormattedCitation":"(ORACLE, 2019)","previouslyFormattedCitation":"(ORACLE, 2019)"},"properties":{"noteIndex":0},"schema":"https://github.com/citation-style-language/schema/raw/master/csl-citation.json"}</w:instrText>
      </w:r>
      <w:r w:rsidR="00F4107C">
        <w:fldChar w:fldCharType="separate"/>
      </w:r>
      <w:r w:rsidR="00594F63" w:rsidRPr="00594F63">
        <w:rPr>
          <w:noProof/>
        </w:rPr>
        <w:t>(ORACLE, 2019)</w:t>
      </w:r>
      <w:r w:rsidR="00F4107C">
        <w:fldChar w:fldCharType="end"/>
      </w:r>
      <w:r>
        <w:t xml:space="preserve">. </w:t>
      </w:r>
    </w:p>
    <w:p w14:paraId="2CDDBD43" w14:textId="77777777" w:rsidR="00DC3C5A" w:rsidRDefault="00DC3C5A" w:rsidP="00DA6F8E">
      <w:r>
        <w:tab/>
        <w:t xml:space="preserve">As </w:t>
      </w:r>
      <w:r w:rsidR="006C432D">
        <w:t xml:space="preserve">interfaces gráficas em </w:t>
      </w:r>
      <w:proofErr w:type="spellStart"/>
      <w:proofErr w:type="gramStart"/>
      <w:r>
        <w:t>JavaFX</w:t>
      </w:r>
      <w:proofErr w:type="spellEnd"/>
      <w:proofErr w:type="gramEnd"/>
      <w:r>
        <w:t xml:space="preserve"> são escritas em uma linguagem de marcação baseada no XML chamada FXML. </w:t>
      </w:r>
      <w:r w:rsidR="004C19CF">
        <w:t>Aliando FXML e CSS, é possível administrar o visual da aplicação sem a necessidade de recompilar o projeto todo</w:t>
      </w:r>
      <w:r w:rsidR="009F5D69">
        <w:t xml:space="preserve">, separando totalmente a interface gráfica da lógica de negócios </w:t>
      </w:r>
      <w:r w:rsidR="00F4107C">
        <w:fldChar w:fldCharType="begin" w:fldLock="1"/>
      </w:r>
      <w:r w:rsidR="00594F63">
        <w:instrText>ADDIN CSL_CITATION {"citationItems":[{"id":"ITEM-1","itemData":{"URL":"https://docs.oracle.com/javase/8/javafx/get-started-tutorial/jfx-overview.htm","abstract":"JavaFX 8 Official documentation","accessed":{"date-parts":[["2019","12","2"]]},"author":[{"dropping-particle":"","family":"Oracle","given":"","non-dropping-particle":"","parse-names":false,"suffix":""}],"id":"ITEM-1","issued":{"date-parts":[["2019"]]},"title":"Oracle - JavaFX Overview(Release 8)","type":"webpage"},"uris":["http://www.mendeley.com/documents/?uuid=644b5e13-dbc3-49cf-8072-bd1aef8fe669"]}],"mendeley":{"formattedCitation":"(ORACLE, 2019)","plainTextFormattedCitation":"(ORACLE, 2019)","previouslyFormattedCitation":"(ORACLE, 2019)"},"properties":{"noteIndex":0},"schema":"https://github.com/citation-style-language/schema/raw/master/csl-citation.json"}</w:instrText>
      </w:r>
      <w:r w:rsidR="00F4107C">
        <w:fldChar w:fldCharType="separate"/>
      </w:r>
      <w:r w:rsidR="00594F63" w:rsidRPr="00594F63">
        <w:rPr>
          <w:noProof/>
        </w:rPr>
        <w:t>(ORACLE, 2019)</w:t>
      </w:r>
      <w:r w:rsidR="00F4107C">
        <w:fldChar w:fldCharType="end"/>
      </w:r>
      <w:r w:rsidR="004C19CF">
        <w:t xml:space="preserve">. A Oracle disponibiliza a ferramenta </w:t>
      </w:r>
      <w:proofErr w:type="spellStart"/>
      <w:proofErr w:type="gramStart"/>
      <w:r w:rsidR="004C19CF">
        <w:t>JavaFX</w:t>
      </w:r>
      <w:proofErr w:type="spellEnd"/>
      <w:proofErr w:type="gramEnd"/>
      <w:r w:rsidR="004C19CF">
        <w:t xml:space="preserve"> </w:t>
      </w:r>
      <w:proofErr w:type="spellStart"/>
      <w:r w:rsidR="004C19CF">
        <w:t>Scene</w:t>
      </w:r>
      <w:proofErr w:type="spellEnd"/>
      <w:r w:rsidR="004C19CF">
        <w:t xml:space="preserve"> </w:t>
      </w:r>
      <w:proofErr w:type="spellStart"/>
      <w:r w:rsidR="004C19CF">
        <w:t>Builder</w:t>
      </w:r>
      <w:proofErr w:type="spellEnd"/>
      <w:r w:rsidR="004C19CF">
        <w:t>, que é uma IDE WYSIWYG (</w:t>
      </w:r>
      <w:proofErr w:type="spellStart"/>
      <w:r w:rsidR="006C432D">
        <w:rPr>
          <w:i/>
        </w:rPr>
        <w:t>w</w:t>
      </w:r>
      <w:r w:rsidR="006C432D" w:rsidRPr="006C432D">
        <w:rPr>
          <w:i/>
        </w:rPr>
        <w:t>hat</w:t>
      </w:r>
      <w:proofErr w:type="spellEnd"/>
      <w:r w:rsidR="006C432D" w:rsidRPr="006C432D">
        <w:rPr>
          <w:i/>
        </w:rPr>
        <w:t xml:space="preserve"> </w:t>
      </w:r>
      <w:proofErr w:type="spellStart"/>
      <w:r w:rsidR="004C19CF" w:rsidRPr="006C432D">
        <w:rPr>
          <w:i/>
        </w:rPr>
        <w:t>you</w:t>
      </w:r>
      <w:proofErr w:type="spellEnd"/>
      <w:r w:rsidR="004C19CF" w:rsidRPr="006C432D">
        <w:rPr>
          <w:i/>
        </w:rPr>
        <w:t xml:space="preserve"> </w:t>
      </w:r>
      <w:proofErr w:type="spellStart"/>
      <w:r w:rsidR="004C19CF" w:rsidRPr="006C432D">
        <w:rPr>
          <w:i/>
        </w:rPr>
        <w:t>see</w:t>
      </w:r>
      <w:proofErr w:type="spellEnd"/>
      <w:r w:rsidR="004C19CF" w:rsidRPr="006C432D">
        <w:rPr>
          <w:i/>
        </w:rPr>
        <w:t xml:space="preserve"> </w:t>
      </w:r>
      <w:proofErr w:type="spellStart"/>
      <w:r w:rsidR="004C19CF" w:rsidRPr="006C432D">
        <w:rPr>
          <w:i/>
        </w:rPr>
        <w:t>is</w:t>
      </w:r>
      <w:proofErr w:type="spellEnd"/>
      <w:r w:rsidR="004C19CF" w:rsidRPr="006C432D">
        <w:rPr>
          <w:i/>
        </w:rPr>
        <w:t xml:space="preserve"> </w:t>
      </w:r>
      <w:proofErr w:type="spellStart"/>
      <w:r w:rsidR="004C19CF" w:rsidRPr="006C432D">
        <w:rPr>
          <w:i/>
        </w:rPr>
        <w:t>what</w:t>
      </w:r>
      <w:proofErr w:type="spellEnd"/>
      <w:r w:rsidR="004C19CF" w:rsidRPr="006C432D">
        <w:rPr>
          <w:i/>
        </w:rPr>
        <w:t xml:space="preserve"> </w:t>
      </w:r>
      <w:proofErr w:type="spellStart"/>
      <w:r w:rsidR="004C19CF" w:rsidRPr="006C432D">
        <w:rPr>
          <w:i/>
        </w:rPr>
        <w:t>you</w:t>
      </w:r>
      <w:proofErr w:type="spellEnd"/>
      <w:r w:rsidR="004C19CF" w:rsidRPr="006C432D">
        <w:rPr>
          <w:i/>
        </w:rPr>
        <w:t xml:space="preserve"> </w:t>
      </w:r>
      <w:proofErr w:type="spellStart"/>
      <w:r w:rsidR="004C19CF" w:rsidRPr="006C432D">
        <w:rPr>
          <w:i/>
        </w:rPr>
        <w:t>get</w:t>
      </w:r>
      <w:proofErr w:type="spellEnd"/>
      <w:r w:rsidR="004C19CF">
        <w:t xml:space="preserve">, </w:t>
      </w:r>
      <w:r w:rsidR="006C432D">
        <w:t xml:space="preserve">ou “o </w:t>
      </w:r>
      <w:r w:rsidR="004C19CF">
        <w:t>que você vê é o que obtém</w:t>
      </w:r>
      <w:r w:rsidR="006C432D">
        <w:t>”</w:t>
      </w:r>
      <w:r w:rsidR="004C19CF">
        <w:t>, tradução nossa) com funcionalidades de arrastar e soltar</w:t>
      </w:r>
      <w:r w:rsidR="006C432D">
        <w:t>, além d</w:t>
      </w:r>
      <w:r w:rsidR="004C19CF">
        <w:t>e facilidades para parametrização das telas de forma visual, gerando como saída o arquivo FXML.</w:t>
      </w:r>
      <w:r w:rsidR="009F5D69">
        <w:t xml:space="preserve"> O </w:t>
      </w:r>
      <w:proofErr w:type="spellStart"/>
      <w:r w:rsidR="009F5D69">
        <w:t>Scene</w:t>
      </w:r>
      <w:proofErr w:type="spellEnd"/>
      <w:r w:rsidR="009F5D69">
        <w:t xml:space="preserve"> </w:t>
      </w:r>
      <w:proofErr w:type="spellStart"/>
      <w:r w:rsidR="009F5D69">
        <w:t>Builder</w:t>
      </w:r>
      <w:proofErr w:type="spellEnd"/>
      <w:r w:rsidR="009F5D69">
        <w:t xml:space="preserve"> está disponível como </w:t>
      </w:r>
      <w:proofErr w:type="spellStart"/>
      <w:r w:rsidR="009F5D69" w:rsidRPr="006C432D">
        <w:rPr>
          <w:i/>
        </w:rPr>
        <w:t>plugin</w:t>
      </w:r>
      <w:proofErr w:type="spellEnd"/>
      <w:r w:rsidR="009F5D69">
        <w:t xml:space="preserve"> em </w:t>
      </w:r>
      <w:proofErr w:type="spellStart"/>
      <w:proofErr w:type="gramStart"/>
      <w:r w:rsidR="009F5D69">
        <w:t>IDEs</w:t>
      </w:r>
      <w:proofErr w:type="spellEnd"/>
      <w:proofErr w:type="gramEnd"/>
      <w:r w:rsidR="009F5D69">
        <w:t xml:space="preserve"> como o </w:t>
      </w:r>
      <w:proofErr w:type="spellStart"/>
      <w:r w:rsidR="009F5D69">
        <w:t>IntelliJ</w:t>
      </w:r>
      <w:proofErr w:type="spellEnd"/>
      <w:r w:rsidR="009F5D69">
        <w:t xml:space="preserve"> IDEA e o </w:t>
      </w:r>
      <w:proofErr w:type="spellStart"/>
      <w:r w:rsidR="009F5D69">
        <w:t>NetBeans</w:t>
      </w:r>
      <w:proofErr w:type="spellEnd"/>
      <w:r w:rsidR="009F5D69">
        <w:t xml:space="preserve"> </w:t>
      </w:r>
      <w:r w:rsidR="00F4107C">
        <w:fldChar w:fldCharType="begin" w:fldLock="1"/>
      </w:r>
      <w:r w:rsidR="0021217B">
        <w:instrText>ADDIN CSL_CITATION {"citationItems":[{"id":"ITEM-1","itemData":{"URL":"https://www.jetbrains.com/idea/","abstract":"pagina de produto do IntelliJ IDEA","accessed":{"date-parts":[["2020","1","12"]]},"author":[{"dropping-particle":"","family":"Jetbrains","given":"","non-dropping-particle":"","parse-names":false,"suffix":""}],"id":"ITEM-1","issued":{"date-parts":[["2020"]]},"title":"IntelliJ IDEA","type":"webpage"},"uris":["http://www.mendeley.com/documents/?uuid=ffb96bc8-bc05-491b-a42b-d1c12ba6aad9"]},{"id":"ITEM-2","itemData":{"URL":"https://netbeans.org/","abstract":"Pagina de produto do Apache Netbeans","accessed":{"date-parts":[["2019","1","12"]]},"author":[{"dropping-particle":"","family":"Apache.org","given":"","non-dropping-particle":"","parse-names":false,"suffix":""}],"id":"ITEM-2","issued":{"date-parts":[["2019"]]},"title":"Apache Netbeans","type":"webpage"},"uris":["http://www.mendeley.com/documents/?uuid=61ab7851-4067-476c-bf8d-5c50d2b1506b"]}],"mendeley":{"formattedCitation":"(APACHE.ORG, 2019g; JETBRAINS, 2020)","plainTextFormattedCitation":"(APACHE.ORG, 2019g; JETBRAINS, 2020)","previouslyFormattedCitation":"(APACHE.ORG, 2019g; JETBRAINS, 2020)"},"properties":{"noteIndex":0},"schema":"https://github.com/citation-style-language/schema/raw/master/csl-citation.json"}</w:instrText>
      </w:r>
      <w:r w:rsidR="00F4107C">
        <w:fldChar w:fldCharType="separate"/>
      </w:r>
      <w:r w:rsidR="00594F63" w:rsidRPr="00594F63">
        <w:rPr>
          <w:noProof/>
        </w:rPr>
        <w:t>(APACHE.ORG, 2019g; JETBRAINS, 2020)</w:t>
      </w:r>
      <w:r w:rsidR="00F4107C">
        <w:fldChar w:fldCharType="end"/>
      </w:r>
      <w:r w:rsidR="009F5D69">
        <w:t xml:space="preserve">, facilitando ainda  mais o desenho das </w:t>
      </w:r>
      <w:proofErr w:type="spellStart"/>
      <w:r w:rsidR="009F5D69">
        <w:t>GUIs</w:t>
      </w:r>
      <w:proofErr w:type="spellEnd"/>
      <w:r w:rsidR="009F5D69">
        <w:t xml:space="preserve"> sem a necessidade de intercâmbio entre aplicativos durante o desenvolvimento.</w:t>
      </w:r>
    </w:p>
    <w:p w14:paraId="51B27726" w14:textId="77777777" w:rsidR="009F5D69" w:rsidRDefault="009F5D69" w:rsidP="00DA6F8E">
      <w:r>
        <w:lastRenderedPageBreak/>
        <w:tab/>
      </w:r>
      <w:r w:rsidR="006C432D">
        <w:t xml:space="preserve">Neste trabalho, o IDE utilizado para construir as telas em </w:t>
      </w:r>
      <w:proofErr w:type="spellStart"/>
      <w:proofErr w:type="gramStart"/>
      <w:r w:rsidR="006C432D">
        <w:t>JavaFX</w:t>
      </w:r>
      <w:proofErr w:type="spellEnd"/>
      <w:proofErr w:type="gramEnd"/>
      <w:r w:rsidR="006C432D">
        <w:t xml:space="preserve"> foi o </w:t>
      </w:r>
      <w:proofErr w:type="spellStart"/>
      <w:r w:rsidR="006C432D">
        <w:t>IntelliJ</w:t>
      </w:r>
      <w:proofErr w:type="spellEnd"/>
      <w:r w:rsidR="006C432D">
        <w:t xml:space="preserve"> Idea. </w:t>
      </w:r>
      <w:r w:rsidR="00655A11">
        <w:t>Na</w:t>
      </w:r>
      <w:r>
        <w:t xml:space="preserve"> figura </w:t>
      </w:r>
      <w:r w:rsidR="00141108">
        <w:t>5</w:t>
      </w:r>
      <w:r>
        <w:t xml:space="preserve"> </w:t>
      </w:r>
      <w:r w:rsidR="00655A11">
        <w:t xml:space="preserve">encontra-se </w:t>
      </w:r>
      <w:r>
        <w:t xml:space="preserve">uma reprodução de tela do </w:t>
      </w:r>
      <w:proofErr w:type="spellStart"/>
      <w:proofErr w:type="gramStart"/>
      <w:r>
        <w:t>IntelliJ</w:t>
      </w:r>
      <w:proofErr w:type="spellEnd"/>
      <w:proofErr w:type="gramEnd"/>
      <w:r>
        <w:t xml:space="preserve"> Idea com o </w:t>
      </w:r>
      <w:proofErr w:type="spellStart"/>
      <w:r>
        <w:t>plugin</w:t>
      </w:r>
      <w:proofErr w:type="spellEnd"/>
      <w:r>
        <w:t xml:space="preserve"> </w:t>
      </w:r>
      <w:proofErr w:type="spellStart"/>
      <w:r>
        <w:t>JavaFX</w:t>
      </w:r>
      <w:proofErr w:type="spellEnd"/>
      <w:r>
        <w:t xml:space="preserve"> </w:t>
      </w:r>
      <w:proofErr w:type="spellStart"/>
      <w:r>
        <w:t>Scene</w:t>
      </w:r>
      <w:proofErr w:type="spellEnd"/>
      <w:r>
        <w:t xml:space="preserve"> </w:t>
      </w:r>
      <w:proofErr w:type="spellStart"/>
      <w:r>
        <w:t>Builder</w:t>
      </w:r>
      <w:proofErr w:type="spellEnd"/>
      <w:r>
        <w:t>.</w:t>
      </w:r>
    </w:p>
    <w:p w14:paraId="4691D568" w14:textId="77777777" w:rsidR="006C432D" w:rsidRDefault="006C432D" w:rsidP="00DA6F8E"/>
    <w:p w14:paraId="63B4C022" w14:textId="77777777" w:rsidR="009F5D69" w:rsidRDefault="009F5D69" w:rsidP="00011782">
      <w:pPr>
        <w:jc w:val="center"/>
        <w:rPr>
          <w:b/>
          <w:sz w:val="20"/>
          <w:szCs w:val="20"/>
        </w:rPr>
      </w:pPr>
      <w:r>
        <w:rPr>
          <w:b/>
          <w:sz w:val="20"/>
          <w:szCs w:val="20"/>
        </w:rPr>
        <w:t xml:space="preserve">Figura </w:t>
      </w:r>
      <w:r w:rsidR="00141108">
        <w:rPr>
          <w:b/>
          <w:sz w:val="20"/>
          <w:szCs w:val="20"/>
        </w:rPr>
        <w:t>5</w:t>
      </w:r>
      <w:r>
        <w:rPr>
          <w:b/>
          <w:sz w:val="20"/>
          <w:szCs w:val="20"/>
        </w:rPr>
        <w:t xml:space="preserve"> – </w:t>
      </w:r>
      <w:r w:rsidR="00B95A8E">
        <w:rPr>
          <w:b/>
          <w:sz w:val="20"/>
          <w:szCs w:val="20"/>
        </w:rPr>
        <w:t>Reprodução</w:t>
      </w:r>
      <w:r>
        <w:rPr>
          <w:b/>
          <w:sz w:val="20"/>
          <w:szCs w:val="20"/>
        </w:rPr>
        <w:t xml:space="preserve"> de tela do </w:t>
      </w:r>
      <w:proofErr w:type="spellStart"/>
      <w:proofErr w:type="gramStart"/>
      <w:r>
        <w:rPr>
          <w:b/>
          <w:sz w:val="20"/>
          <w:szCs w:val="20"/>
        </w:rPr>
        <w:t>IntelliJ</w:t>
      </w:r>
      <w:proofErr w:type="spellEnd"/>
      <w:proofErr w:type="gramEnd"/>
      <w:r>
        <w:rPr>
          <w:b/>
          <w:sz w:val="20"/>
          <w:szCs w:val="20"/>
        </w:rPr>
        <w:t xml:space="preserve"> Idea com o </w:t>
      </w:r>
      <w:proofErr w:type="spellStart"/>
      <w:r>
        <w:rPr>
          <w:b/>
          <w:sz w:val="20"/>
          <w:szCs w:val="20"/>
        </w:rPr>
        <w:t>Scene</w:t>
      </w:r>
      <w:proofErr w:type="spellEnd"/>
      <w:r>
        <w:rPr>
          <w:b/>
          <w:sz w:val="20"/>
          <w:szCs w:val="20"/>
        </w:rPr>
        <w:t xml:space="preserve">  </w:t>
      </w:r>
      <w:proofErr w:type="spellStart"/>
      <w:r>
        <w:rPr>
          <w:b/>
          <w:sz w:val="20"/>
          <w:szCs w:val="20"/>
        </w:rPr>
        <w:t>Builder</w:t>
      </w:r>
      <w:proofErr w:type="spellEnd"/>
    </w:p>
    <w:p w14:paraId="283BD1E3" w14:textId="77777777" w:rsidR="00853F96" w:rsidRDefault="00853F96" w:rsidP="00D658AA">
      <w:pPr>
        <w:jc w:val="center"/>
        <w:rPr>
          <w:b/>
          <w:sz w:val="20"/>
          <w:szCs w:val="20"/>
        </w:rPr>
      </w:pPr>
      <w:r w:rsidRPr="00E6058A">
        <w:rPr>
          <w:b/>
          <w:noProof/>
          <w:sz w:val="20"/>
          <w:szCs w:val="20"/>
          <w:lang w:eastAsia="pt-BR"/>
        </w:rPr>
        <w:drawing>
          <wp:inline distT="0" distB="0" distL="0" distR="0" wp14:anchorId="37129539" wp14:editId="4A91A5D9">
            <wp:extent cx="5418161" cy="2887376"/>
            <wp:effectExtent l="0" t="0" r="0" b="82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Builder.png"/>
                    <pic:cNvPicPr/>
                  </pic:nvPicPr>
                  <pic:blipFill>
                    <a:blip r:embed="rId17" cstate="print">
                      <a:extLst>
                        <a:ext uri="{BEBA8EAE-BF5A-486C-A8C5-ECC9F3942E4B}">
                          <a14:imgProps xmlns:a14="http://schemas.microsoft.com/office/drawing/2010/main">
                            <a14:imgLayer r:embed="rId1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18848" cy="2887742"/>
                    </a:xfrm>
                    <a:prstGeom prst="rect">
                      <a:avLst/>
                    </a:prstGeom>
                  </pic:spPr>
                </pic:pic>
              </a:graphicData>
            </a:graphic>
          </wp:inline>
        </w:drawing>
      </w:r>
    </w:p>
    <w:p w14:paraId="19EFBCC5" w14:textId="77777777" w:rsidR="00164AF7" w:rsidRPr="002C3790" w:rsidRDefault="009F5D69" w:rsidP="00011782">
      <w:pPr>
        <w:jc w:val="center"/>
        <w:rPr>
          <w:sz w:val="20"/>
          <w:szCs w:val="20"/>
        </w:rPr>
      </w:pPr>
      <w:r w:rsidRPr="002C3790">
        <w:rPr>
          <w:sz w:val="20"/>
          <w:szCs w:val="20"/>
        </w:rPr>
        <w:t>Fonte: Elaborada pelo Autor</w:t>
      </w:r>
    </w:p>
    <w:p w14:paraId="1D299A19" w14:textId="77777777" w:rsidR="00164AF7" w:rsidRPr="00164AF7" w:rsidRDefault="00164AF7" w:rsidP="003C41E0">
      <w:pPr>
        <w:rPr>
          <w:b/>
          <w:sz w:val="20"/>
          <w:szCs w:val="20"/>
        </w:rPr>
      </w:pPr>
    </w:p>
    <w:p w14:paraId="60098453" w14:textId="77777777" w:rsidR="003C41E0" w:rsidRDefault="003C41E0" w:rsidP="003C41E0">
      <w:r>
        <w:tab/>
      </w:r>
      <w:r w:rsidR="006C432D">
        <w:t xml:space="preserve">Por fim, o </w:t>
      </w:r>
      <w:proofErr w:type="spellStart"/>
      <w:proofErr w:type="gramStart"/>
      <w:r w:rsidR="007D5306">
        <w:t>JavaFX</w:t>
      </w:r>
      <w:proofErr w:type="spellEnd"/>
      <w:proofErr w:type="gramEnd"/>
      <w:r w:rsidR="007D5306">
        <w:t xml:space="preserve"> 8 dá suporte a gráficos em 2D e 3D, suporte a telas de toque e gestos (</w:t>
      </w:r>
      <w:proofErr w:type="spellStart"/>
      <w:r w:rsidR="007D5306">
        <w:t>multitoque</w:t>
      </w:r>
      <w:proofErr w:type="spellEnd"/>
      <w:r w:rsidR="007D5306">
        <w:t xml:space="preserve">), API de manipulação de imagens, codificação de áudio e vídeo, </w:t>
      </w:r>
      <w:r w:rsidR="00FC2595">
        <w:t xml:space="preserve">e componente de visualização web, com suporte a </w:t>
      </w:r>
      <w:proofErr w:type="spellStart"/>
      <w:r w:rsidR="00FC2595">
        <w:t>Javascript</w:t>
      </w:r>
      <w:proofErr w:type="spellEnd"/>
      <w:r w:rsidR="00FC2595">
        <w:t xml:space="preserve"> </w:t>
      </w:r>
      <w:r w:rsidR="00F4107C">
        <w:fldChar w:fldCharType="begin" w:fldLock="1"/>
      </w:r>
      <w:r w:rsidR="0021217B">
        <w:instrText>ADDIN CSL_CITATION {"citationItems":[{"id":"ITEM-1","itemData":{"URL":"https://en.wikipedia.org/wiki/JavaFX","abstract":"Descrição sobre o JavaFX","accessed":{"date-parts":[["2019","11","11"]]},"author":[{"dropping-particle":"","family":"Wikipedia.org","given":"","non-dropping-particle":"","parse-names":false,"suffix":""}],"id":"ITEM-1","issued":{"date-parts":[["2019"]]},"title":"JavaFX","type":"webpage"},"uris":["http://www.mendeley.com/documents/?uuid=ef56f2a4-620d-4974-8e63-5fcfc46477b7"]}],"mendeley":{"formattedCitation":"(WIKIPEDIA.ORG, 2019c)","plainTextFormattedCitation":"(WIKIPEDIA.ORG, 2019c)","previouslyFormattedCitation":"(WIKIPEDIA.ORG, 2019c)"},"properties":{"noteIndex":0},"schema":"https://github.com/citation-style-language/schema/raw/master/csl-citation.json"}</w:instrText>
      </w:r>
      <w:r w:rsidR="00F4107C">
        <w:fldChar w:fldCharType="separate"/>
      </w:r>
      <w:r w:rsidR="00594F63" w:rsidRPr="00594F63">
        <w:rPr>
          <w:noProof/>
        </w:rPr>
        <w:t>(WIKIPEDIA.ORG, 2019c)</w:t>
      </w:r>
      <w:r w:rsidR="00F4107C">
        <w:fldChar w:fldCharType="end"/>
      </w:r>
      <w:r w:rsidR="00FC2595">
        <w:t>. É também muito utilizado para desenvolvimento de jogos em Java.</w:t>
      </w:r>
    </w:p>
    <w:p w14:paraId="68265CC9" w14:textId="77777777" w:rsidR="00B23EB7" w:rsidRDefault="00B23EB7">
      <w:pPr>
        <w:spacing w:after="160" w:line="240" w:lineRule="auto"/>
        <w:jc w:val="left"/>
      </w:pPr>
    </w:p>
    <w:p w14:paraId="22C275CB" w14:textId="77777777" w:rsidR="00EE0482" w:rsidRDefault="00EE0482">
      <w:pPr>
        <w:spacing w:after="160" w:line="240" w:lineRule="auto"/>
        <w:jc w:val="left"/>
        <w:rPr>
          <w:rFonts w:eastAsiaTheme="majorEastAsia" w:cstheme="majorBidi"/>
          <w:b/>
          <w:szCs w:val="32"/>
        </w:rPr>
      </w:pPr>
      <w:r>
        <w:br w:type="page"/>
      </w:r>
    </w:p>
    <w:p w14:paraId="192DC05E" w14:textId="77777777" w:rsidR="0052361D" w:rsidRDefault="006109F9" w:rsidP="00425F6F">
      <w:pPr>
        <w:pStyle w:val="Ttulo1"/>
      </w:pPr>
      <w:bookmarkStart w:id="30" w:name="_Toc35796576"/>
      <w:proofErr w:type="gramStart"/>
      <w:r>
        <w:lastRenderedPageBreak/>
        <w:t>3</w:t>
      </w:r>
      <w:proofErr w:type="gramEnd"/>
      <w:r>
        <w:t xml:space="preserve"> SOLUÇÕES CORRELATAS</w:t>
      </w:r>
      <w:bookmarkEnd w:id="30"/>
    </w:p>
    <w:p w14:paraId="0B39A4E7" w14:textId="77777777" w:rsidR="00C43B50" w:rsidRPr="00C43B50" w:rsidRDefault="00C43B50" w:rsidP="00C43B50"/>
    <w:p w14:paraId="3D77E1B9" w14:textId="77777777" w:rsidR="00EC280C" w:rsidRDefault="003A2814" w:rsidP="00EC280C">
      <w:r>
        <w:tab/>
        <w:t xml:space="preserve">Este capítulo faz uma breve apresentação de soluções disponíveis </w:t>
      </w:r>
      <w:r w:rsidR="006C432D">
        <w:t xml:space="preserve">no mercado, que permitem </w:t>
      </w:r>
      <w:r>
        <w:t xml:space="preserve">a geração de </w:t>
      </w:r>
      <w:proofErr w:type="spellStart"/>
      <w:r w:rsidR="006C432D">
        <w:rPr>
          <w:i/>
        </w:rPr>
        <w:t>d</w:t>
      </w:r>
      <w:r w:rsidR="00F07A8A" w:rsidRPr="00F07A8A">
        <w:rPr>
          <w:i/>
        </w:rPr>
        <w:t>ashboards</w:t>
      </w:r>
      <w:proofErr w:type="spellEnd"/>
      <w:r w:rsidR="006C432D">
        <w:t xml:space="preserve">. Tais ferramentas contribuíram </w:t>
      </w:r>
      <w:r w:rsidR="007149CE">
        <w:t xml:space="preserve">para </w:t>
      </w:r>
      <w:r w:rsidR="006C432D">
        <w:t xml:space="preserve">inspirar e identificar funcionalidades para a </w:t>
      </w:r>
      <w:r w:rsidR="007149CE">
        <w:t>elaboração deste trabalho de conclusão de curso.</w:t>
      </w:r>
    </w:p>
    <w:p w14:paraId="3B1B4BB3" w14:textId="77777777" w:rsidR="007149CE" w:rsidRDefault="007149CE" w:rsidP="00EC280C"/>
    <w:p w14:paraId="2133F589" w14:textId="77777777" w:rsidR="007149CE" w:rsidRDefault="007149CE" w:rsidP="007149CE">
      <w:pPr>
        <w:pStyle w:val="Ttulo2"/>
      </w:pPr>
      <w:bookmarkStart w:id="31" w:name="_Toc35796577"/>
      <w:r>
        <w:t>3.</w:t>
      </w:r>
      <w:r w:rsidR="00384ECB">
        <w:t>1</w:t>
      </w:r>
      <w:r>
        <w:t xml:space="preserve"> </w:t>
      </w:r>
      <w:proofErr w:type="spellStart"/>
      <w:r>
        <w:t>Qlik</w:t>
      </w:r>
      <w:proofErr w:type="spellEnd"/>
      <w:r>
        <w:t xml:space="preserve"> </w:t>
      </w:r>
      <w:proofErr w:type="spellStart"/>
      <w:r>
        <w:t>Sense</w:t>
      </w:r>
      <w:bookmarkEnd w:id="31"/>
      <w:proofErr w:type="spellEnd"/>
    </w:p>
    <w:p w14:paraId="615F44A3" w14:textId="77777777" w:rsidR="00C43B50" w:rsidRPr="00C43B50" w:rsidRDefault="00C43B50" w:rsidP="00C43B50"/>
    <w:p w14:paraId="1ED90014" w14:textId="77777777" w:rsidR="007149CE" w:rsidRDefault="007149CE" w:rsidP="007149CE">
      <w:r>
        <w:tab/>
        <w:t xml:space="preserve">O </w:t>
      </w:r>
      <w:proofErr w:type="spellStart"/>
      <w:r>
        <w:t>Qlik</w:t>
      </w:r>
      <w:proofErr w:type="spellEnd"/>
      <w:r>
        <w:t xml:space="preserve"> </w:t>
      </w:r>
      <w:proofErr w:type="spellStart"/>
      <w:r>
        <w:t>Sense</w:t>
      </w:r>
      <w:proofErr w:type="spellEnd"/>
      <w:r>
        <w:t xml:space="preserve"> é uma ferramenta de visualização de informações que faz uma exploração profunda dos dados, revelando padrões e relações de forma simples e instantânea, entregando informações e conhecimento de negócio </w:t>
      </w:r>
      <w:r w:rsidR="00F4107C">
        <w:fldChar w:fldCharType="begin" w:fldLock="1"/>
      </w:r>
      <w:r w:rsidR="00594F63">
        <w:instrText>ADDIN CSL_CITATION {"citationItems":[{"id":"ITEM-1","itemData":{"URL":"https://blog.academiain1.com.br/qlik-sense-o-que-e-como-funciona-e-quais-as-vantagens/","abstract":"Explicação básica do que é o Qlik.Sense","accessed":{"date-parts":[["2020","1","10"]]},"author":[{"dropping-particle":"","family":"AcademiaIN","given":"","non-dropping-particle":"","parse-names":false,"suffix":""}],"id":"ITEM-1","issued":{"date-parts":[["2019"]]},"title":"QLIK SENSE: O QUE É, COMO FUNCIONA E QUAIS AS VANTAGENS?","type":"webpage"},"uris":["http://www.mendeley.com/documents/?uuid=4c3ab32b-faf0-4eb5-a91f-f3c9f31b391a"]}],"mendeley":{"formattedCitation":"(ACADEMIAIN, 2019)","plainTextFormattedCitation":"(ACADEMIAIN, 2019)","previouslyFormattedCitation":"(ACADEMIAIN, 2019)"},"properties":{"noteIndex":0},"schema":"https://github.com/citation-style-language/schema/raw/master/csl-citation.json"}</w:instrText>
      </w:r>
      <w:r w:rsidR="00F4107C">
        <w:fldChar w:fldCharType="separate"/>
      </w:r>
      <w:r w:rsidR="00594F63" w:rsidRPr="00594F63">
        <w:rPr>
          <w:noProof/>
        </w:rPr>
        <w:t>(ACADEMIAIN, 2019)</w:t>
      </w:r>
      <w:r w:rsidR="00F4107C">
        <w:fldChar w:fldCharType="end"/>
      </w:r>
      <w:r>
        <w:t>.</w:t>
      </w:r>
      <w:r w:rsidR="00953475">
        <w:t xml:space="preserve"> Pode ser alimentado por diversas fontes de dados para gerar </w:t>
      </w:r>
      <w:proofErr w:type="spellStart"/>
      <w:r w:rsidR="00F07A8A" w:rsidRPr="00F07A8A">
        <w:rPr>
          <w:i/>
        </w:rPr>
        <w:t>dashboards</w:t>
      </w:r>
      <w:proofErr w:type="spellEnd"/>
      <w:r w:rsidR="00953475">
        <w:t xml:space="preserve"> intuitivos</w:t>
      </w:r>
      <w:r w:rsidR="00E067C7">
        <w:t>. Possui uma versão gratuita que permite uma análise bastante rica de conjuntos de dados</w:t>
      </w:r>
      <w:r w:rsidR="00F4107C">
        <w:fldChar w:fldCharType="begin" w:fldLock="1"/>
      </w:r>
      <w:r w:rsidR="00594F63">
        <w:instrText>ADDIN CSL_CITATION {"citationItems":[{"id":"ITEM-1","itemData":{"URL":"https://www.qlik.com/pt-br/products/qlik-sense","abstract":"Pagina de produto do Qlik Sense","accessed":{"date-parts":[["2020","1","10"]]},"author":[{"dropping-particle":"","family":"Qlik","given":"","non-dropping-particle":"","parse-names":false,"suffix":""}],"id":"ITEM-1","issued":{"date-parts":[["2019"]]},"title":"Qlik Sense - Plataforma de análise de dados","type":"webpage"},"uris":["http://www.mendeley.com/documents/?uuid=876b1ffa-4512-402b-a4c1-29a2e1bc8e8f"]}],"mendeley":{"formattedCitation":"(QLIK, 2019)","plainTextFormattedCitation":"(QLIK, 2019)","previouslyFormattedCitation":"(QLIK, 2019)"},"properties":{"noteIndex":0},"schema":"https://github.com/citation-style-language/schema/raw/master/csl-citation.json"}</w:instrText>
      </w:r>
      <w:r w:rsidR="00F4107C">
        <w:fldChar w:fldCharType="separate"/>
      </w:r>
      <w:r w:rsidR="00594F63" w:rsidRPr="00594F63">
        <w:rPr>
          <w:noProof/>
        </w:rPr>
        <w:t>(QLIK, 2019)</w:t>
      </w:r>
      <w:r w:rsidR="00F4107C">
        <w:fldChar w:fldCharType="end"/>
      </w:r>
      <w:r w:rsidR="00E067C7">
        <w:t>.</w:t>
      </w:r>
    </w:p>
    <w:p w14:paraId="05E4B119" w14:textId="77777777" w:rsidR="00E067C7" w:rsidRDefault="00E067C7" w:rsidP="007149CE">
      <w:r>
        <w:tab/>
      </w:r>
      <w:r w:rsidR="007D0F7C">
        <w:t xml:space="preserve">Traz como benefícios relevantes </w:t>
      </w:r>
      <w:r w:rsidR="00F4107C">
        <w:fldChar w:fldCharType="begin" w:fldLock="1"/>
      </w:r>
      <w:r w:rsidR="00594F63">
        <w:instrText>ADDIN CSL_CITATION {"citationItems":[{"id":"ITEM-1","itemData":{"URL":"https://blog.academiain1.com.br/qlik-sense-o-que-e-como-funciona-e-quais-as-vantagens/","abstract":"Explicação básica do que é o Qlik.Sense","accessed":{"date-parts":[["2020","1","10"]]},"author":[{"dropping-particle":"","family":"AcademiaIN","given":"","non-dropping-particle":"","parse-names":false,"suffix":""}],"id":"ITEM-1","issued":{"date-parts":[["2019"]]},"title":"QLIK SENSE: O QUE É, COMO FUNCIONA E QUAIS AS VANTAGENS?","type":"webpage"},"uris":["http://www.mendeley.com/documents/?uuid=4c3ab32b-faf0-4eb5-a91f-f3c9f31b391a"]}],"mendeley":{"formattedCitation":"(ACADEMIAIN, 2019)","plainTextFormattedCitation":"(ACADEMIAIN, 2019)","previouslyFormattedCitation":"(ACADEMIAIN, 2019)"},"properties":{"noteIndex":0},"schema":"https://github.com/citation-style-language/schema/raw/master/csl-citation.json"}</w:instrText>
      </w:r>
      <w:r w:rsidR="00F4107C">
        <w:fldChar w:fldCharType="separate"/>
      </w:r>
      <w:r w:rsidR="00594F63" w:rsidRPr="00594F63">
        <w:rPr>
          <w:noProof/>
        </w:rPr>
        <w:t>(ACADEMIAIN, 2019)</w:t>
      </w:r>
      <w:r w:rsidR="00F4107C">
        <w:fldChar w:fldCharType="end"/>
      </w:r>
      <w:r w:rsidR="007D0F7C">
        <w:t>:</w:t>
      </w:r>
    </w:p>
    <w:p w14:paraId="316AB78B" w14:textId="77777777" w:rsidR="007D0F7C" w:rsidRDefault="007D0F7C" w:rsidP="002D2717">
      <w:pPr>
        <w:pStyle w:val="PargrafodaLista"/>
        <w:numPr>
          <w:ilvl w:val="0"/>
          <w:numId w:val="11"/>
        </w:numPr>
      </w:pPr>
      <w:r>
        <w:t>Visualização de dados intuitiva: conjunto de gráficos e tabelas que permitem melhor entendimento das relações entre os dados;</w:t>
      </w:r>
    </w:p>
    <w:p w14:paraId="66101075" w14:textId="77777777" w:rsidR="007D0F7C" w:rsidRDefault="007D0F7C" w:rsidP="002D2717">
      <w:pPr>
        <w:pStyle w:val="PargrafodaLista"/>
        <w:numPr>
          <w:ilvl w:val="0"/>
          <w:numId w:val="11"/>
        </w:numPr>
      </w:pPr>
      <w:r>
        <w:t>Facilidad</w:t>
      </w:r>
      <w:r w:rsidR="00B55874">
        <w:t xml:space="preserve">e de compartilhamento: Permite fácil </w:t>
      </w:r>
      <w:r>
        <w:t>compartilhamento de visualizações úteis com outros interessados;</w:t>
      </w:r>
    </w:p>
    <w:p w14:paraId="115444DA" w14:textId="77777777" w:rsidR="007D0F7C" w:rsidRDefault="007D0F7C" w:rsidP="002D2717">
      <w:pPr>
        <w:pStyle w:val="PargrafodaLista"/>
        <w:numPr>
          <w:ilvl w:val="0"/>
          <w:numId w:val="11"/>
        </w:numPr>
      </w:pPr>
      <w:r>
        <w:t>Geração de relatórios simplificada: Permite a criação de relatórios personalizados com filtros diferenciados;</w:t>
      </w:r>
    </w:p>
    <w:p w14:paraId="68E22BB2" w14:textId="77777777" w:rsidR="007D0F7C" w:rsidRDefault="007D0F7C" w:rsidP="002D2717">
      <w:pPr>
        <w:pStyle w:val="PargrafodaLista"/>
        <w:numPr>
          <w:ilvl w:val="0"/>
          <w:numId w:val="11"/>
        </w:numPr>
      </w:pPr>
      <w:r>
        <w:t>Exploração associativa e busca inteligente: Possibilita a análise dos dados e criação de verificações mesmo sem qualquer conhecimento em programação, com uso de termos de linguagem natural por exploração associativa;</w:t>
      </w:r>
    </w:p>
    <w:p w14:paraId="47B336F6" w14:textId="77777777" w:rsidR="0060768D" w:rsidRDefault="007D0F7C" w:rsidP="002D2717">
      <w:pPr>
        <w:pStyle w:val="PargrafodaLista"/>
        <w:numPr>
          <w:ilvl w:val="0"/>
          <w:numId w:val="11"/>
        </w:numPr>
      </w:pPr>
      <w:r>
        <w:t xml:space="preserve">Mobilidade: </w:t>
      </w:r>
      <w:r w:rsidR="00B55874">
        <w:t xml:space="preserve">Com a versão completa é possível usar a </w:t>
      </w:r>
      <w:r w:rsidR="00654395">
        <w:t>plataforma de nuvem, garantindo</w:t>
      </w:r>
      <w:r w:rsidR="00B55874">
        <w:t xml:space="preserve"> o acesso em desktops e dispositivos móveis.</w:t>
      </w:r>
    </w:p>
    <w:p w14:paraId="41505967" w14:textId="77777777" w:rsidR="0060768D" w:rsidRDefault="0060768D" w:rsidP="0060768D">
      <w:r>
        <w:tab/>
        <w:t xml:space="preserve">Na Figura </w:t>
      </w:r>
      <w:r w:rsidR="006A250C">
        <w:t>6</w:t>
      </w:r>
      <w:r>
        <w:t xml:space="preserve"> há uma representação das telas do </w:t>
      </w:r>
      <w:proofErr w:type="spellStart"/>
      <w:r>
        <w:t>Qlik</w:t>
      </w:r>
      <w:proofErr w:type="spellEnd"/>
      <w:r>
        <w:t xml:space="preserve"> </w:t>
      </w:r>
      <w:proofErr w:type="spellStart"/>
      <w:r>
        <w:t>Sense</w:t>
      </w:r>
      <w:proofErr w:type="spellEnd"/>
      <w:r>
        <w:t>.</w:t>
      </w:r>
    </w:p>
    <w:p w14:paraId="42829CAF" w14:textId="77777777" w:rsidR="0060768D" w:rsidRDefault="0060768D">
      <w:pPr>
        <w:spacing w:after="160" w:line="240" w:lineRule="auto"/>
        <w:jc w:val="left"/>
        <w:rPr>
          <w:b/>
          <w:sz w:val="20"/>
        </w:rPr>
      </w:pPr>
    </w:p>
    <w:p w14:paraId="27C1BE5E" w14:textId="77777777" w:rsidR="0067376E" w:rsidRDefault="0067376E">
      <w:pPr>
        <w:spacing w:after="160" w:line="240" w:lineRule="auto"/>
        <w:jc w:val="left"/>
        <w:rPr>
          <w:b/>
          <w:sz w:val="20"/>
        </w:rPr>
      </w:pPr>
      <w:r>
        <w:rPr>
          <w:b/>
          <w:sz w:val="20"/>
        </w:rPr>
        <w:br w:type="page"/>
      </w:r>
    </w:p>
    <w:p w14:paraId="4EB0D8FD" w14:textId="77777777" w:rsidR="009C381E" w:rsidRDefault="009C381E" w:rsidP="00CF20A0">
      <w:pPr>
        <w:jc w:val="center"/>
        <w:rPr>
          <w:b/>
          <w:sz w:val="20"/>
        </w:rPr>
      </w:pPr>
      <w:r>
        <w:rPr>
          <w:b/>
          <w:sz w:val="20"/>
        </w:rPr>
        <w:lastRenderedPageBreak/>
        <w:t xml:space="preserve">Figura </w:t>
      </w:r>
      <w:r w:rsidR="006A250C">
        <w:rPr>
          <w:b/>
          <w:sz w:val="20"/>
        </w:rPr>
        <w:t>6</w:t>
      </w:r>
      <w:r>
        <w:rPr>
          <w:b/>
          <w:sz w:val="20"/>
        </w:rPr>
        <w:t xml:space="preserve"> – Telas do </w:t>
      </w:r>
      <w:proofErr w:type="spellStart"/>
      <w:r>
        <w:rPr>
          <w:b/>
          <w:sz w:val="20"/>
        </w:rPr>
        <w:t>Qlik</w:t>
      </w:r>
      <w:proofErr w:type="spellEnd"/>
      <w:r>
        <w:rPr>
          <w:b/>
          <w:sz w:val="20"/>
        </w:rPr>
        <w:t xml:space="preserve"> </w:t>
      </w:r>
      <w:proofErr w:type="spellStart"/>
      <w:r>
        <w:rPr>
          <w:b/>
          <w:sz w:val="20"/>
        </w:rPr>
        <w:t>Sense</w:t>
      </w:r>
      <w:proofErr w:type="spellEnd"/>
    </w:p>
    <w:p w14:paraId="71814EA1" w14:textId="77777777" w:rsidR="00760070" w:rsidRDefault="00760070" w:rsidP="00CF20A0">
      <w:pPr>
        <w:jc w:val="center"/>
        <w:rPr>
          <w:b/>
          <w:sz w:val="20"/>
        </w:rPr>
      </w:pPr>
    </w:p>
    <w:p w14:paraId="08B265D6" w14:textId="77777777" w:rsidR="009C381E" w:rsidRDefault="009C381E" w:rsidP="009C381E">
      <w:pPr>
        <w:jc w:val="center"/>
        <w:rPr>
          <w:b/>
          <w:sz w:val="20"/>
        </w:rPr>
      </w:pPr>
      <w:r>
        <w:rPr>
          <w:b/>
          <w:noProof/>
          <w:sz w:val="20"/>
          <w:lang w:eastAsia="pt-BR"/>
        </w:rPr>
        <w:drawing>
          <wp:inline distT="0" distB="0" distL="0" distR="0" wp14:anchorId="3B9FA857" wp14:editId="5D76D060">
            <wp:extent cx="5441391" cy="3124200"/>
            <wp:effectExtent l="0" t="0" r="698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saturation sat="0"/>
                              </a14:imgEffect>
                            </a14:imgLayer>
                          </a14:imgProps>
                        </a:ext>
                        <a:ext uri="{28A0092B-C50C-407E-A947-70E740481C1C}">
                          <a14:useLocalDpi xmlns:a14="http://schemas.microsoft.com/office/drawing/2010/main" val="0"/>
                        </a:ext>
                      </a:extLst>
                    </a:blip>
                    <a:srcRect r="9902"/>
                    <a:stretch/>
                  </pic:blipFill>
                  <pic:spPr bwMode="auto">
                    <a:xfrm>
                      <a:off x="0" y="0"/>
                      <a:ext cx="5516210" cy="3167158"/>
                    </a:xfrm>
                    <a:prstGeom prst="rect">
                      <a:avLst/>
                    </a:prstGeom>
                    <a:noFill/>
                    <a:ln>
                      <a:noFill/>
                    </a:ln>
                    <a:extLst>
                      <a:ext uri="{53640926-AAD7-44D8-BBD7-CCE9431645EC}">
                        <a14:shadowObscured xmlns:a14="http://schemas.microsoft.com/office/drawing/2010/main"/>
                      </a:ext>
                    </a:extLst>
                  </pic:spPr>
                </pic:pic>
              </a:graphicData>
            </a:graphic>
          </wp:inline>
        </w:drawing>
      </w:r>
    </w:p>
    <w:p w14:paraId="3EF97339" w14:textId="77777777" w:rsidR="009C381E" w:rsidRPr="00A71C9D" w:rsidRDefault="009C381E" w:rsidP="00A713B4">
      <w:pPr>
        <w:jc w:val="center"/>
        <w:rPr>
          <w:sz w:val="20"/>
        </w:rPr>
      </w:pPr>
      <w:r w:rsidRPr="00A71C9D">
        <w:rPr>
          <w:sz w:val="20"/>
        </w:rPr>
        <w:t xml:space="preserve">Fonte: </w:t>
      </w:r>
      <w:r w:rsidR="00F4107C" w:rsidRPr="00A71C9D">
        <w:rPr>
          <w:sz w:val="20"/>
        </w:rPr>
        <w:fldChar w:fldCharType="begin" w:fldLock="1"/>
      </w:r>
      <w:r w:rsidR="00594F63" w:rsidRPr="00A71C9D">
        <w:rPr>
          <w:sz w:val="20"/>
        </w:rPr>
        <w:instrText>ADDIN CSL_CITATION {"citationItems":[{"id":"ITEM-1","itemData":{"URL":"https://www.qlik.com/pt-br/products/qlik-sense","abstract":"Pagina de produto do Qlik Sense","accessed":{"date-parts":[["2020","1","10"]]},"author":[{"dropping-particle":"","family":"Qlik","given":"","non-dropping-particle":"","parse-names":false,"suffix":""}],"id":"ITEM-1","issued":{"date-parts":[["2019"]]},"title":"Qlik Sense - Plataforma de análise de dados","type":"webpage"},"uris":["http://www.mendeley.com/documents/?uuid=876b1ffa-4512-402b-a4c1-29a2e1bc8e8f"]}],"mendeley":{"formattedCitation":"(QLIK, 2019)","plainTextFormattedCitation":"(QLIK, 2019)","previouslyFormattedCitation":"(QLIK, 2019)"},"properties":{"noteIndex":0},"schema":"https://github.com/citation-style-language/schema/raw/master/csl-citation.json"}</w:instrText>
      </w:r>
      <w:r w:rsidR="00F4107C" w:rsidRPr="00A71C9D">
        <w:rPr>
          <w:sz w:val="20"/>
        </w:rPr>
        <w:fldChar w:fldCharType="separate"/>
      </w:r>
      <w:r w:rsidR="00594F63" w:rsidRPr="00A71C9D">
        <w:rPr>
          <w:noProof/>
          <w:sz w:val="20"/>
        </w:rPr>
        <w:t>(QLIK, 2019)</w:t>
      </w:r>
      <w:r w:rsidR="00F4107C" w:rsidRPr="00A71C9D">
        <w:rPr>
          <w:sz w:val="20"/>
        </w:rPr>
        <w:fldChar w:fldCharType="end"/>
      </w:r>
    </w:p>
    <w:p w14:paraId="02C61931" w14:textId="77777777" w:rsidR="009C381E" w:rsidRDefault="009C381E" w:rsidP="009C381E">
      <w:pPr>
        <w:rPr>
          <w:b/>
          <w:sz w:val="20"/>
        </w:rPr>
      </w:pPr>
    </w:p>
    <w:p w14:paraId="04C12B38" w14:textId="77777777" w:rsidR="00384ECB" w:rsidRDefault="00384ECB" w:rsidP="00384ECB">
      <w:pPr>
        <w:pStyle w:val="Ttulo2"/>
      </w:pPr>
      <w:bookmarkStart w:id="32" w:name="_Toc35796578"/>
      <w:proofErr w:type="gramStart"/>
      <w:r>
        <w:t>3.2 Tableau</w:t>
      </w:r>
      <w:proofErr w:type="gramEnd"/>
      <w:r>
        <w:t xml:space="preserve"> Desktop</w:t>
      </w:r>
      <w:bookmarkEnd w:id="32"/>
    </w:p>
    <w:p w14:paraId="01A3C297" w14:textId="77777777" w:rsidR="00C43B50" w:rsidRPr="00C43B50" w:rsidRDefault="00C43B50" w:rsidP="00C43B50"/>
    <w:p w14:paraId="026CCAA8" w14:textId="77777777" w:rsidR="00384ECB" w:rsidRDefault="000B2804" w:rsidP="00384ECB">
      <w:r>
        <w:tab/>
      </w:r>
      <w:r w:rsidR="00C17094">
        <w:t xml:space="preserve">O Tableau </w:t>
      </w:r>
      <w:r w:rsidR="00D853D5">
        <w:t xml:space="preserve">Desktop </w:t>
      </w:r>
      <w:r w:rsidR="00C17094">
        <w:t xml:space="preserve">é um software de análise e visualização de dados. Permite com facilidade conectar-se a diferentes tipos de fontes de dados e possui uma interface com recursos “arrastar-e-soltar” gerando painéis de visualização interativos em poucos segundos sem qualquer conhecimento em programação </w:t>
      </w:r>
      <w:r w:rsidR="00F4107C">
        <w:fldChar w:fldCharType="begin" w:fldLock="1"/>
      </w:r>
      <w:r w:rsidR="00594F63">
        <w:instrText>ADDIN CSL_CITATION {"citationItems":[{"id":"ITEM-1","itemData":{"URL":"https://www.tableau.com/pt-br/products/desktop","abstract":"Dados sobre o Tableau Desktop","accessed":{"date-parts":[["2019","12","12"]]},"author":[{"dropping-particle":"","family":"Tableau","given":"","non-dropping-particle":"","parse-names":false,"suffix":""}],"id":"ITEM-1","issued":{"date-parts":[["2019"]]},"title":"Tableau Desktop","type":"webpage"},"uris":["http://www.mendeley.com/documents/?uuid=0526080c-8108-4795-9ee1-7ebc7d958821"]}],"mendeley":{"formattedCitation":"(TABLEAU, 2019)","plainTextFormattedCitation":"(TABLEAU, 2019)","previouslyFormattedCitation":"(TABLEAU, 2019)"},"properties":{"noteIndex":0},"schema":"https://github.com/citation-style-language/schema/raw/master/csl-citation.json"}</w:instrText>
      </w:r>
      <w:r w:rsidR="00F4107C">
        <w:fldChar w:fldCharType="separate"/>
      </w:r>
      <w:r w:rsidR="00594F63" w:rsidRPr="00594F63">
        <w:rPr>
          <w:noProof/>
        </w:rPr>
        <w:t>(TABLEAU, 2019)</w:t>
      </w:r>
      <w:r w:rsidR="00F4107C">
        <w:fldChar w:fldCharType="end"/>
      </w:r>
      <w:r w:rsidR="00C17094">
        <w:t xml:space="preserve">. </w:t>
      </w:r>
    </w:p>
    <w:p w14:paraId="22A72EE8" w14:textId="77777777" w:rsidR="004855CF" w:rsidRDefault="004855CF" w:rsidP="00384ECB">
      <w:r>
        <w:tab/>
        <w:t xml:space="preserve">Traz como recursos mais relevantes </w:t>
      </w:r>
      <w:r w:rsidR="00F4107C">
        <w:fldChar w:fldCharType="begin" w:fldLock="1"/>
      </w:r>
      <w:r w:rsidR="00594F63">
        <w:instrText>ADDIN CSL_CITATION {"citationItems":[{"id":"ITEM-1","itemData":{"URL":"http://www.somativa.com.br/tableau-desktop","abstract":"Descrição do tableau desktop","accessed":{"date-parts":[["2019","10","12"]]},"author":[{"dropping-particle":"","family":"Somativa","given":"","non-dropping-particle":"","parse-names":false,"suffix":""}],"id":"ITEM-1","issued":{"date-parts":[["2019"]]},"title":"Tableau Desktop","type":"webpage"},"uris":["http://www.mendeley.com/documents/?uuid=592201ce-d443-4b73-9b54-029700fbbfc3"]}],"mendeley":{"formattedCitation":"(SOMATIVA, 2019)","plainTextFormattedCitation":"(SOMATIVA, 2019)","previouslyFormattedCitation":"(SOMATIVA, 2019)"},"properties":{"noteIndex":0},"schema":"https://github.com/citation-style-language/schema/raw/master/csl-citation.json"}</w:instrText>
      </w:r>
      <w:r w:rsidR="00F4107C">
        <w:fldChar w:fldCharType="separate"/>
      </w:r>
      <w:r w:rsidR="00594F63" w:rsidRPr="00594F63">
        <w:rPr>
          <w:noProof/>
        </w:rPr>
        <w:t>(SOMATIVA, 2019)</w:t>
      </w:r>
      <w:r w:rsidR="00F4107C">
        <w:fldChar w:fldCharType="end"/>
      </w:r>
      <w:r>
        <w:t>:</w:t>
      </w:r>
    </w:p>
    <w:p w14:paraId="02BF483D" w14:textId="77777777" w:rsidR="004855CF" w:rsidRDefault="004855CF" w:rsidP="002D2717">
      <w:pPr>
        <w:pStyle w:val="PargrafodaLista"/>
        <w:numPr>
          <w:ilvl w:val="0"/>
          <w:numId w:val="12"/>
        </w:numPr>
        <w:ind w:left="993"/>
      </w:pPr>
      <w:r>
        <w:t>Análise visual: Poderosas ferramentas de análise permitem filtragem dinâmica de dados, categorização de tendências e análise de coorte aprofunda com uma interface gráfica simples e intuitiva;</w:t>
      </w:r>
    </w:p>
    <w:p w14:paraId="7F42EC73" w14:textId="77777777" w:rsidR="009C381E" w:rsidRPr="008E5E5A" w:rsidRDefault="004855CF" w:rsidP="002D2717">
      <w:pPr>
        <w:pStyle w:val="PargrafodaLista"/>
        <w:numPr>
          <w:ilvl w:val="0"/>
          <w:numId w:val="12"/>
        </w:numPr>
        <w:ind w:left="993"/>
        <w:rPr>
          <w:b/>
          <w:sz w:val="20"/>
        </w:rPr>
      </w:pPr>
      <w:r>
        <w:t xml:space="preserve">Gerenciamento de </w:t>
      </w:r>
      <w:proofErr w:type="spellStart"/>
      <w:r>
        <w:t>Metadados</w:t>
      </w:r>
      <w:proofErr w:type="spellEnd"/>
      <w:r>
        <w:t xml:space="preserve">: Permite a divisão dos dados em diversos campos, </w:t>
      </w:r>
      <w:r w:rsidR="008E5E5A">
        <w:t>combinação de campos em grupos,</w:t>
      </w:r>
      <w:r>
        <w:t xml:space="preserve"> renomeação de campos e aplicação de campos agrupados como filtro em outras exibições de dados.</w:t>
      </w:r>
    </w:p>
    <w:p w14:paraId="457602FF" w14:textId="77777777" w:rsidR="008E5E5A" w:rsidRPr="008E5E5A" w:rsidRDefault="008E5E5A" w:rsidP="002D2717">
      <w:pPr>
        <w:pStyle w:val="PargrafodaLista"/>
        <w:numPr>
          <w:ilvl w:val="0"/>
          <w:numId w:val="12"/>
        </w:numPr>
        <w:ind w:left="993"/>
        <w:rPr>
          <w:b/>
          <w:sz w:val="20"/>
        </w:rPr>
      </w:pPr>
      <w:r>
        <w:t xml:space="preserve">Melhores práticas integradas: Inteligência embarcada de anos de pesquisa em análise e visualização de dados </w:t>
      </w:r>
      <w:proofErr w:type="gramStart"/>
      <w:r>
        <w:t>permitem</w:t>
      </w:r>
      <w:proofErr w:type="gramEnd"/>
      <w:r>
        <w:t xml:space="preserve"> a geração automática da melhor disposição gráfica para seus dados.</w:t>
      </w:r>
    </w:p>
    <w:p w14:paraId="5B5DCDEC" w14:textId="77777777" w:rsidR="00D853D5" w:rsidRPr="008E5E5A" w:rsidRDefault="008E5E5A" w:rsidP="002D2717">
      <w:pPr>
        <w:pStyle w:val="PargrafodaLista"/>
        <w:numPr>
          <w:ilvl w:val="0"/>
          <w:numId w:val="12"/>
        </w:numPr>
        <w:ind w:left="993"/>
        <w:rPr>
          <w:b/>
          <w:sz w:val="20"/>
        </w:rPr>
      </w:pPr>
      <w:r>
        <w:lastRenderedPageBreak/>
        <w:t xml:space="preserve">Processador de dados: No caso de necessidade de manter temporariamente os dados off-line ou armazená-los em memória, o </w:t>
      </w:r>
      <w:r w:rsidR="00D853D5">
        <w:t>processador de</w:t>
      </w:r>
      <w:r>
        <w:t xml:space="preserve"> </w:t>
      </w:r>
      <w:r w:rsidR="00D853D5">
        <w:t xml:space="preserve">dados </w:t>
      </w:r>
      <w:r>
        <w:t xml:space="preserve">Tableau permite a extração de volumes de dados para análises Ad hoc. </w:t>
      </w:r>
    </w:p>
    <w:p w14:paraId="38B1B60B" w14:textId="77777777" w:rsidR="008E5E5A" w:rsidRPr="00D853D5" w:rsidRDefault="008E5E5A" w:rsidP="002D2717">
      <w:pPr>
        <w:pStyle w:val="PargrafodaLista"/>
        <w:numPr>
          <w:ilvl w:val="0"/>
          <w:numId w:val="12"/>
        </w:numPr>
        <w:ind w:left="993"/>
        <w:rPr>
          <w:b/>
          <w:sz w:val="20"/>
        </w:rPr>
      </w:pPr>
      <w:r>
        <w:t xml:space="preserve">Mapas: Permite o uso de mapas para exibição de dados geográficos, permitindo análise detalhada de informações associadas </w:t>
      </w:r>
      <w:proofErr w:type="gramStart"/>
      <w:r>
        <w:t>a</w:t>
      </w:r>
      <w:proofErr w:type="gramEnd"/>
      <w:r>
        <w:t xml:space="preserve"> localização.</w:t>
      </w:r>
    </w:p>
    <w:p w14:paraId="14A19FA3" w14:textId="77777777" w:rsidR="008E5E5A" w:rsidRDefault="008E5E5A" w:rsidP="008E5E5A"/>
    <w:p w14:paraId="1775E950" w14:textId="77777777" w:rsidR="008E5E5A" w:rsidRDefault="008E5E5A" w:rsidP="008E5E5A">
      <w:r>
        <w:tab/>
        <w:t xml:space="preserve">O Tableau conta com plataforma </w:t>
      </w:r>
      <w:r w:rsidR="00D853D5">
        <w:t xml:space="preserve">em </w:t>
      </w:r>
      <w:r>
        <w:t xml:space="preserve">nuvem para </w:t>
      </w:r>
      <w:proofErr w:type="gramStart"/>
      <w:r>
        <w:t>otimizar</w:t>
      </w:r>
      <w:proofErr w:type="gramEnd"/>
      <w:r>
        <w:t xml:space="preserve"> o processamento de informações e garantir a mobilidade, com aplicativos clientes para </w:t>
      </w:r>
      <w:r w:rsidR="00D853D5" w:rsidRPr="00D853D5">
        <w:rPr>
          <w:i/>
        </w:rPr>
        <w:t>desktops</w:t>
      </w:r>
      <w:r w:rsidR="00D853D5">
        <w:t xml:space="preserve"> </w:t>
      </w:r>
      <w:r>
        <w:t xml:space="preserve">e </w:t>
      </w:r>
      <w:r w:rsidR="00D853D5">
        <w:t xml:space="preserve">dispositivos </w:t>
      </w:r>
      <w:r>
        <w:t>móveis.</w:t>
      </w:r>
      <w:r w:rsidR="00E91A2C">
        <w:t xml:space="preserve"> </w:t>
      </w:r>
      <w:r w:rsidR="00044110">
        <w:t>Na</w:t>
      </w:r>
      <w:r w:rsidR="00E91A2C">
        <w:t xml:space="preserve"> Figura </w:t>
      </w:r>
      <w:r w:rsidR="001D43FA">
        <w:t>7</w:t>
      </w:r>
      <w:r w:rsidR="00E91A2C">
        <w:t xml:space="preserve"> </w:t>
      </w:r>
      <w:r w:rsidR="00044110">
        <w:t xml:space="preserve">pode-se observar </w:t>
      </w:r>
      <w:r w:rsidR="00E91A2C">
        <w:t>uma reprodução da tela do Tableau Desktop.</w:t>
      </w:r>
    </w:p>
    <w:p w14:paraId="21846546" w14:textId="77777777" w:rsidR="0067376E" w:rsidRDefault="0067376E" w:rsidP="0067376E">
      <w:pPr>
        <w:spacing w:after="160" w:line="240" w:lineRule="auto"/>
        <w:jc w:val="left"/>
        <w:rPr>
          <w:b/>
          <w:sz w:val="20"/>
          <w:szCs w:val="20"/>
        </w:rPr>
      </w:pPr>
    </w:p>
    <w:p w14:paraId="6F2E05A5" w14:textId="77777777" w:rsidR="008E5E5A" w:rsidRDefault="008E5E5A" w:rsidP="0067376E">
      <w:pPr>
        <w:spacing w:after="160" w:line="240" w:lineRule="auto"/>
        <w:jc w:val="center"/>
        <w:rPr>
          <w:b/>
          <w:sz w:val="20"/>
          <w:szCs w:val="20"/>
        </w:rPr>
      </w:pPr>
      <w:r w:rsidRPr="008E5E5A">
        <w:rPr>
          <w:b/>
          <w:sz w:val="20"/>
          <w:szCs w:val="20"/>
        </w:rPr>
        <w:t xml:space="preserve">Figura </w:t>
      </w:r>
      <w:r w:rsidR="001D43FA">
        <w:rPr>
          <w:b/>
          <w:sz w:val="20"/>
          <w:szCs w:val="20"/>
        </w:rPr>
        <w:t>7</w:t>
      </w:r>
      <w:r w:rsidRPr="008E5E5A">
        <w:rPr>
          <w:b/>
          <w:sz w:val="20"/>
          <w:szCs w:val="20"/>
        </w:rPr>
        <w:t xml:space="preserve"> – reprodução de tela do Tableau Desktop</w:t>
      </w:r>
    </w:p>
    <w:p w14:paraId="539B7544" w14:textId="77777777" w:rsidR="00D2186C" w:rsidRPr="008E5E5A" w:rsidRDefault="00D2186C" w:rsidP="00D2186C">
      <w:pPr>
        <w:spacing w:after="160" w:line="240" w:lineRule="auto"/>
        <w:jc w:val="center"/>
        <w:rPr>
          <w:b/>
          <w:sz w:val="20"/>
          <w:szCs w:val="20"/>
        </w:rPr>
      </w:pPr>
    </w:p>
    <w:p w14:paraId="0DEE81F4" w14:textId="77777777" w:rsidR="008E5E5A" w:rsidRPr="008E5E5A" w:rsidRDefault="008E5E5A" w:rsidP="008E5E5A">
      <w:pPr>
        <w:jc w:val="center"/>
        <w:rPr>
          <w:b/>
          <w:sz w:val="20"/>
          <w:szCs w:val="20"/>
        </w:rPr>
      </w:pPr>
      <w:r>
        <w:rPr>
          <w:b/>
          <w:noProof/>
          <w:sz w:val="20"/>
          <w:szCs w:val="20"/>
          <w:lang w:eastAsia="pt-BR"/>
        </w:rPr>
        <w:drawing>
          <wp:inline distT="0" distB="0" distL="0" distR="0" wp14:anchorId="4FFC8438" wp14:editId="6005082F">
            <wp:extent cx="5408529" cy="3175000"/>
            <wp:effectExtent l="0" t="0" r="1905" b="63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au-Desktop-Interface.png"/>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25619" cy="3185032"/>
                    </a:xfrm>
                    <a:prstGeom prst="rect">
                      <a:avLst/>
                    </a:prstGeom>
                  </pic:spPr>
                </pic:pic>
              </a:graphicData>
            </a:graphic>
          </wp:inline>
        </w:drawing>
      </w:r>
    </w:p>
    <w:p w14:paraId="11FC35BA" w14:textId="77777777" w:rsidR="008E5E5A" w:rsidRPr="00A71C9D" w:rsidRDefault="008E5E5A" w:rsidP="00CF20A0">
      <w:pPr>
        <w:jc w:val="center"/>
        <w:rPr>
          <w:sz w:val="20"/>
          <w:szCs w:val="20"/>
        </w:rPr>
      </w:pPr>
      <w:r w:rsidRPr="00A71C9D">
        <w:rPr>
          <w:sz w:val="20"/>
          <w:szCs w:val="20"/>
        </w:rPr>
        <w:t xml:space="preserve">Fonte: </w:t>
      </w:r>
      <w:r w:rsidR="00F4107C" w:rsidRPr="00A71C9D">
        <w:rPr>
          <w:sz w:val="20"/>
          <w:szCs w:val="20"/>
        </w:rPr>
        <w:fldChar w:fldCharType="begin" w:fldLock="1"/>
      </w:r>
      <w:r w:rsidR="00594F63" w:rsidRPr="00A71C9D">
        <w:rPr>
          <w:sz w:val="20"/>
          <w:szCs w:val="20"/>
        </w:rPr>
        <w:instrText>ADDIN CSL_CITATION {"citationItems":[{"id":"ITEM-1","itemData":{"URL":"https://www.tableau.com/pt-br/products/desktop","abstract":"Dados sobre o Tableau Desktop","accessed":{"date-parts":[["2019","12","12"]]},"author":[{"dropping-particle":"","family":"Tableau","given":"","non-dropping-particle":"","parse-names":false,"suffix":""}],"id":"ITEM-1","issued":{"date-parts":[["2019"]]},"title":"Tableau Desktop","type":"webpage"},"uris":["http://www.mendeley.com/documents/?uuid=0526080c-8108-4795-9ee1-7ebc7d958821"]}],"mendeley":{"formattedCitation":"(TABLEAU, 2019)","plainTextFormattedCitation":"(TABLEAU, 2019)","previouslyFormattedCitation":"(TABLEAU, 2019)"},"properties":{"noteIndex":0},"schema":"https://github.com/citation-style-language/schema/raw/master/csl-citation.json"}</w:instrText>
      </w:r>
      <w:r w:rsidR="00F4107C" w:rsidRPr="00A71C9D">
        <w:rPr>
          <w:sz w:val="20"/>
          <w:szCs w:val="20"/>
        </w:rPr>
        <w:fldChar w:fldCharType="separate"/>
      </w:r>
      <w:r w:rsidR="00594F63" w:rsidRPr="00A71C9D">
        <w:rPr>
          <w:noProof/>
          <w:sz w:val="20"/>
          <w:szCs w:val="20"/>
        </w:rPr>
        <w:t>(TABLEAU, 2019)</w:t>
      </w:r>
      <w:r w:rsidR="00F4107C" w:rsidRPr="00A71C9D">
        <w:rPr>
          <w:sz w:val="20"/>
          <w:szCs w:val="20"/>
        </w:rPr>
        <w:fldChar w:fldCharType="end"/>
      </w:r>
    </w:p>
    <w:p w14:paraId="13A5CA02" w14:textId="77777777" w:rsidR="00D853D5" w:rsidRDefault="00D853D5" w:rsidP="008E5E5A">
      <w:pPr>
        <w:rPr>
          <w:b/>
          <w:sz w:val="20"/>
          <w:szCs w:val="20"/>
        </w:rPr>
      </w:pPr>
    </w:p>
    <w:p w14:paraId="5A43735C" w14:textId="77777777" w:rsidR="008E5E5A" w:rsidRDefault="00A5557A" w:rsidP="00A5557A">
      <w:pPr>
        <w:pStyle w:val="Ttulo2"/>
      </w:pPr>
      <w:bookmarkStart w:id="33" w:name="_Toc35796579"/>
      <w:proofErr w:type="gramStart"/>
      <w:r>
        <w:t>3.3 Microsoft Power</w:t>
      </w:r>
      <w:proofErr w:type="gramEnd"/>
      <w:r>
        <w:t xml:space="preserve"> BI</w:t>
      </w:r>
      <w:bookmarkEnd w:id="33"/>
    </w:p>
    <w:p w14:paraId="68AD78F2" w14:textId="77777777" w:rsidR="009E5AC2" w:rsidRPr="009E5AC2" w:rsidRDefault="009E5AC2" w:rsidP="009E5AC2"/>
    <w:p w14:paraId="6205C4A9" w14:textId="77777777" w:rsidR="00A5557A" w:rsidRDefault="00A5557A" w:rsidP="00A5557A">
      <w:r>
        <w:tab/>
      </w:r>
      <w:proofErr w:type="gramStart"/>
      <w:r>
        <w:t>O Microsoft Power</w:t>
      </w:r>
      <w:proofErr w:type="gramEnd"/>
      <w:r>
        <w:t xml:space="preserve"> BI Desktop é um aplicativo para computadores com Windows 10 que permite conexão a fonte de dados para visualização e análise</w:t>
      </w:r>
      <w:r w:rsidR="00D853D5">
        <w:t xml:space="preserve"> das informações</w:t>
      </w:r>
      <w:r>
        <w:t xml:space="preserve"> </w:t>
      </w:r>
      <w:r w:rsidR="00F4107C">
        <w:fldChar w:fldCharType="begin" w:fldLock="1"/>
      </w:r>
      <w:r w:rsidR="00594F63">
        <w:instrText>ADDIN CSL_CITATION {"citationItems":[{"id":"ITEM-1","itemData":{"URL":"https://docs.microsoft.com/pt-br/power-bi/desktop-what-is-desktop","abstract":"Explicação sobre o Microsoft PowerBI desktop","accessed":{"date-parts":[["2019","10","12"]]},"author":[{"dropping-particle":"","family":"Microsoft","given":"","non-dropping-particle":"","parse-names":false,"suffix":""}],"id":"ITEM-1","issued":{"date-parts":[["2019"]]},"title":"O que é o PowerBI desktop","type":"webpage"},"uris":["http://www.mendeley.com/documents/?uuid=54d44b5e-7664-40a7-9df8-7c3c9c5775fc"]}],"mendeley":{"formattedCitation":"(MICROSOFT, 2019)","plainTextFormattedCitation":"(MICROSOFT, 2019)","previouslyFormattedCitation":"(MICROSOFT, 2019)"},"properties":{"noteIndex":0},"schema":"https://github.com/citation-style-language/schema/raw/master/csl-citation.json"}</w:instrText>
      </w:r>
      <w:r w:rsidR="00F4107C">
        <w:fldChar w:fldCharType="separate"/>
      </w:r>
      <w:r w:rsidR="00594F63" w:rsidRPr="00594F63">
        <w:rPr>
          <w:noProof/>
        </w:rPr>
        <w:t>(MICROSOFT, 2019)</w:t>
      </w:r>
      <w:r w:rsidR="00F4107C">
        <w:fldChar w:fldCharType="end"/>
      </w:r>
      <w:r>
        <w:t>.</w:t>
      </w:r>
      <w:r w:rsidR="006C16C2">
        <w:t xml:space="preserve"> Com o Power BI Desktop é possível se conectar a uma ou mais fontes de dados e combiná-las em um modelo de dados. Com isso é </w:t>
      </w:r>
      <w:r w:rsidR="006C16C2">
        <w:lastRenderedPageBreak/>
        <w:t>possível criar visualizações ou conjuntos de visualizações para compartilhamento como relatórios de informação.</w:t>
      </w:r>
    </w:p>
    <w:p w14:paraId="1256850D" w14:textId="77777777" w:rsidR="00150837" w:rsidRDefault="00150837" w:rsidP="00A5557A">
      <w:r>
        <w:tab/>
        <w:t xml:space="preserve">Os usos mais comuns da ferramenta Microsoft Power BI </w:t>
      </w:r>
      <w:r w:rsidR="00D853D5">
        <w:t>são</w:t>
      </w:r>
      <w:r>
        <w:t>:</w:t>
      </w:r>
    </w:p>
    <w:p w14:paraId="1C3B0EA7" w14:textId="77777777" w:rsidR="00150837" w:rsidRDefault="00150837" w:rsidP="002D2717">
      <w:pPr>
        <w:pStyle w:val="PargrafodaLista"/>
        <w:numPr>
          <w:ilvl w:val="0"/>
          <w:numId w:val="13"/>
        </w:numPr>
        <w:tabs>
          <w:tab w:val="left" w:pos="0"/>
        </w:tabs>
      </w:pPr>
      <w:r>
        <w:t xml:space="preserve">Conexão </w:t>
      </w:r>
      <w:proofErr w:type="gramStart"/>
      <w:r>
        <w:t>à</w:t>
      </w:r>
      <w:proofErr w:type="gramEnd"/>
      <w:r>
        <w:t xml:space="preserve"> fontes de dados;</w:t>
      </w:r>
    </w:p>
    <w:p w14:paraId="20ADE8B9" w14:textId="77777777" w:rsidR="00150837" w:rsidRDefault="00150837" w:rsidP="002D2717">
      <w:pPr>
        <w:pStyle w:val="PargrafodaLista"/>
        <w:numPr>
          <w:ilvl w:val="0"/>
          <w:numId w:val="13"/>
        </w:numPr>
        <w:tabs>
          <w:tab w:val="left" w:pos="0"/>
        </w:tabs>
      </w:pPr>
      <w:r>
        <w:t>Transformação e limpeza dos dados para criação de um modelo de dados;</w:t>
      </w:r>
    </w:p>
    <w:p w14:paraId="4AC5C2B2" w14:textId="77777777" w:rsidR="00150837" w:rsidRDefault="00150837" w:rsidP="002D2717">
      <w:pPr>
        <w:pStyle w:val="PargrafodaLista"/>
        <w:numPr>
          <w:ilvl w:val="0"/>
          <w:numId w:val="13"/>
        </w:numPr>
        <w:tabs>
          <w:tab w:val="left" w:pos="0"/>
        </w:tabs>
      </w:pPr>
      <w:r>
        <w:t>Criação de quadros de visualização para representação visual dos dados;</w:t>
      </w:r>
    </w:p>
    <w:p w14:paraId="1FCAF710" w14:textId="77777777" w:rsidR="00150837" w:rsidRDefault="00150837" w:rsidP="002D2717">
      <w:pPr>
        <w:pStyle w:val="PargrafodaLista"/>
        <w:numPr>
          <w:ilvl w:val="0"/>
          <w:numId w:val="13"/>
        </w:numPr>
        <w:tabs>
          <w:tab w:val="left" w:pos="0"/>
        </w:tabs>
      </w:pPr>
      <w:r>
        <w:t>Criação de relatórios;</w:t>
      </w:r>
    </w:p>
    <w:p w14:paraId="4874F6D4" w14:textId="77777777" w:rsidR="00150837" w:rsidRDefault="00150837" w:rsidP="002D2717">
      <w:pPr>
        <w:pStyle w:val="PargrafodaLista"/>
        <w:numPr>
          <w:ilvl w:val="0"/>
          <w:numId w:val="13"/>
        </w:numPr>
        <w:tabs>
          <w:tab w:val="left" w:pos="0"/>
        </w:tabs>
      </w:pPr>
      <w:r>
        <w:t>Compartilhamento dos documentos gerados com os demais interessados.</w:t>
      </w:r>
    </w:p>
    <w:p w14:paraId="4A2E10EF" w14:textId="77777777" w:rsidR="00150837" w:rsidRDefault="00150837" w:rsidP="00150837"/>
    <w:p w14:paraId="644C8C92" w14:textId="77777777" w:rsidR="00150837" w:rsidRDefault="00150837" w:rsidP="00150837">
      <w:r>
        <w:tab/>
      </w:r>
      <w:r w:rsidR="00F5686A">
        <w:t>A Microsoft Power</w:t>
      </w:r>
      <w:r>
        <w:t xml:space="preserve"> BI garante a conexão com os principais bancos de dados disponíveis e oferece conectividade com a plataforma proprietária de nuvem Power BI para aumento da capacidade de processamento de dados e mobilidade, permitindo o acesso a partir de equipamentos desktop e plataformas móveis </w:t>
      </w:r>
      <w:r w:rsidR="00F4107C">
        <w:fldChar w:fldCharType="begin" w:fldLock="1"/>
      </w:r>
      <w:r w:rsidR="00594F63">
        <w:instrText>ADDIN CSL_CITATION {"citationItems":[{"id":"ITEM-1","itemData":{"URL":"https://docs.microsoft.com/pt-br/power-bi/desktop-what-is-desktop","abstract":"Explicação sobre o Microsoft PowerBI desktop","accessed":{"date-parts":[["2019","10","12"]]},"author":[{"dropping-particle":"","family":"Microsoft","given":"","non-dropping-particle":"","parse-names":false,"suffix":""}],"id":"ITEM-1","issued":{"date-parts":[["2019"]]},"title":"O que é o PowerBI desktop","type":"webpage"},"uris":["http://www.mendeley.com/documents/?uuid=54d44b5e-7664-40a7-9df8-7c3c9c5775fc"]}],"mendeley":{"formattedCitation":"(MICROSOFT, 2019)","plainTextFormattedCitation":"(MICROSOFT, 2019)","previouslyFormattedCitation":"(MICROSOFT, 2019)"},"properties":{"noteIndex":0},"schema":"https://github.com/citation-style-language/schema/raw/master/csl-citation.json"}</w:instrText>
      </w:r>
      <w:r w:rsidR="00F4107C">
        <w:fldChar w:fldCharType="separate"/>
      </w:r>
      <w:r w:rsidR="00594F63" w:rsidRPr="00594F63">
        <w:rPr>
          <w:noProof/>
        </w:rPr>
        <w:t>(MICROSOFT, 2019)</w:t>
      </w:r>
      <w:r w:rsidR="00F4107C">
        <w:fldChar w:fldCharType="end"/>
      </w:r>
      <w:r>
        <w:t>.</w:t>
      </w:r>
      <w:r w:rsidR="00E91A2C">
        <w:t xml:space="preserve"> </w:t>
      </w:r>
      <w:r w:rsidR="00A15745">
        <w:t>Na</w:t>
      </w:r>
      <w:r w:rsidR="00E91A2C">
        <w:t xml:space="preserve"> Figura </w:t>
      </w:r>
      <w:r w:rsidR="00EC52B6">
        <w:t>8</w:t>
      </w:r>
      <w:r w:rsidR="00E91A2C">
        <w:t xml:space="preserve"> </w:t>
      </w:r>
      <w:r w:rsidR="00A15745">
        <w:t xml:space="preserve">há </w:t>
      </w:r>
      <w:r w:rsidR="00E91A2C">
        <w:t>uma reprodução de tela da aplicação Microsoft Power BI Desktop</w:t>
      </w:r>
      <w:r w:rsidR="0013018F">
        <w:t>.</w:t>
      </w:r>
    </w:p>
    <w:p w14:paraId="67B99E85" w14:textId="77777777" w:rsidR="00F5686A" w:rsidRDefault="00F5686A" w:rsidP="00150837"/>
    <w:p w14:paraId="57033A38" w14:textId="77777777" w:rsidR="00F5686A" w:rsidRDefault="00F5686A" w:rsidP="00A7647F">
      <w:pPr>
        <w:jc w:val="center"/>
        <w:rPr>
          <w:b/>
          <w:sz w:val="20"/>
          <w:szCs w:val="20"/>
        </w:rPr>
      </w:pPr>
      <w:r w:rsidRPr="00F5686A">
        <w:rPr>
          <w:b/>
          <w:sz w:val="20"/>
          <w:szCs w:val="20"/>
        </w:rPr>
        <w:t xml:space="preserve">Figura </w:t>
      </w:r>
      <w:r w:rsidR="00EC52B6">
        <w:rPr>
          <w:b/>
          <w:sz w:val="20"/>
          <w:szCs w:val="20"/>
        </w:rPr>
        <w:t>8</w:t>
      </w:r>
      <w:r w:rsidRPr="00F5686A">
        <w:rPr>
          <w:b/>
          <w:sz w:val="20"/>
          <w:szCs w:val="20"/>
        </w:rPr>
        <w:t xml:space="preserve"> – Reprodução de tela do Microsoft Power BI Desktop</w:t>
      </w:r>
    </w:p>
    <w:p w14:paraId="31DD5162" w14:textId="77777777" w:rsidR="00F5686A" w:rsidRPr="00F5686A" w:rsidRDefault="00793A54" w:rsidP="00793A54">
      <w:pPr>
        <w:jc w:val="center"/>
        <w:rPr>
          <w:sz w:val="20"/>
          <w:szCs w:val="20"/>
        </w:rPr>
      </w:pPr>
      <w:r>
        <w:rPr>
          <w:noProof/>
          <w:lang w:eastAsia="pt-BR"/>
        </w:rPr>
        <w:drawing>
          <wp:inline distT="0" distB="0" distL="0" distR="0" wp14:anchorId="4FD3C574" wp14:editId="5C121B09">
            <wp:extent cx="5493704" cy="3429000"/>
            <wp:effectExtent l="0" t="0" r="0" b="0"/>
            <wp:docPr id="10" name="Imagem 10" descr="Relatório de exemplo do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ório de exemplo do Power BI Desktop"/>
                    <pic:cNvPicPr>
                      <a:picLocks noChangeAspect="1" noChangeArrowheads="1"/>
                    </pic:cNvPicPr>
                  </pic:nvPicPr>
                  <pic:blipFill>
                    <a:blip r:embed="rId23" cstate="print">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21653" cy="3446445"/>
                    </a:xfrm>
                    <a:prstGeom prst="rect">
                      <a:avLst/>
                    </a:prstGeom>
                    <a:noFill/>
                    <a:ln>
                      <a:noFill/>
                    </a:ln>
                  </pic:spPr>
                </pic:pic>
              </a:graphicData>
            </a:graphic>
          </wp:inline>
        </w:drawing>
      </w:r>
    </w:p>
    <w:p w14:paraId="1287EAAE" w14:textId="77777777" w:rsidR="00F5686A" w:rsidRPr="00A71C9D" w:rsidRDefault="00F5686A" w:rsidP="00A7647F">
      <w:pPr>
        <w:jc w:val="center"/>
        <w:rPr>
          <w:sz w:val="20"/>
          <w:szCs w:val="20"/>
        </w:rPr>
      </w:pPr>
      <w:r w:rsidRPr="00A71C9D">
        <w:rPr>
          <w:sz w:val="20"/>
          <w:szCs w:val="20"/>
        </w:rPr>
        <w:t xml:space="preserve">Fonte: </w:t>
      </w:r>
      <w:r w:rsidR="00F4107C" w:rsidRPr="00A71C9D">
        <w:rPr>
          <w:sz w:val="20"/>
          <w:szCs w:val="20"/>
        </w:rPr>
        <w:fldChar w:fldCharType="begin" w:fldLock="1"/>
      </w:r>
      <w:r w:rsidR="00594F63" w:rsidRPr="00A71C9D">
        <w:rPr>
          <w:sz w:val="20"/>
          <w:szCs w:val="20"/>
        </w:rPr>
        <w:instrText>ADDIN CSL_CITATION {"citationItems":[{"id":"ITEM-1","itemData":{"URL":"https://docs.microsoft.com/pt-br/power-bi/desktop-what-is-desktop","abstract":"Explicação sobre o Microsoft PowerBI desktop","accessed":{"date-parts":[["2019","10","12"]]},"author":[{"dropping-particle":"","family":"Microsoft","given":"","non-dropping-particle":"","parse-names":false,"suffix":""}],"id":"ITEM-1","issued":{"date-parts":[["2019"]]},"title":"O que é o PowerBI desktop","type":"webpage"},"uris":["http://www.mendeley.com/documents/?uuid=54d44b5e-7664-40a7-9df8-7c3c9c5775fc"]}],"mendeley":{"formattedCitation":"(MICROSOFT, 2019)","plainTextFormattedCitation":"(MICROSOFT, 2019)","previouslyFormattedCitation":"(MICROSOFT, 2019)"},"properties":{"noteIndex":0},"schema":"https://github.com/citation-style-language/schema/raw/master/csl-citation.json"}</w:instrText>
      </w:r>
      <w:r w:rsidR="00F4107C" w:rsidRPr="00A71C9D">
        <w:rPr>
          <w:sz w:val="20"/>
          <w:szCs w:val="20"/>
        </w:rPr>
        <w:fldChar w:fldCharType="separate"/>
      </w:r>
      <w:r w:rsidR="00594F63" w:rsidRPr="00A71C9D">
        <w:rPr>
          <w:noProof/>
          <w:sz w:val="20"/>
          <w:szCs w:val="20"/>
        </w:rPr>
        <w:t>(MICROSOFT, 2019)</w:t>
      </w:r>
      <w:r w:rsidR="00F4107C" w:rsidRPr="00A71C9D">
        <w:rPr>
          <w:sz w:val="20"/>
          <w:szCs w:val="20"/>
        </w:rPr>
        <w:fldChar w:fldCharType="end"/>
      </w:r>
    </w:p>
    <w:p w14:paraId="0342D308" w14:textId="77777777" w:rsidR="00C727D9" w:rsidRDefault="00C727D9" w:rsidP="00C727D9">
      <w:pPr>
        <w:spacing w:after="160" w:line="240" w:lineRule="auto"/>
        <w:jc w:val="left"/>
        <w:rPr>
          <w:b/>
          <w:sz w:val="20"/>
          <w:szCs w:val="20"/>
        </w:rPr>
      </w:pPr>
    </w:p>
    <w:p w14:paraId="35A687C3" w14:textId="77777777" w:rsidR="00425F6F" w:rsidRDefault="00425F6F">
      <w:pPr>
        <w:spacing w:after="160" w:line="240" w:lineRule="auto"/>
        <w:jc w:val="left"/>
        <w:rPr>
          <w:rFonts w:eastAsiaTheme="majorEastAsia" w:cstheme="majorBidi"/>
          <w:b/>
          <w:szCs w:val="32"/>
        </w:rPr>
      </w:pPr>
      <w:r>
        <w:br w:type="page"/>
      </w:r>
    </w:p>
    <w:p w14:paraId="50B323F9" w14:textId="77777777" w:rsidR="00107FEB" w:rsidRDefault="0052361D" w:rsidP="00425F6F">
      <w:pPr>
        <w:pStyle w:val="Ttulo1"/>
      </w:pPr>
      <w:bookmarkStart w:id="34" w:name="_Toc35796580"/>
      <w:proofErr w:type="gramStart"/>
      <w:r>
        <w:lastRenderedPageBreak/>
        <w:t>4</w:t>
      </w:r>
      <w:proofErr w:type="gramEnd"/>
      <w:r w:rsidR="006109F9">
        <w:t xml:space="preserve"> </w:t>
      </w:r>
      <w:r w:rsidR="00992EB8">
        <w:t xml:space="preserve"> </w:t>
      </w:r>
      <w:r w:rsidR="00845F72">
        <w:t>DESENVOLVIMENTO DO PROTÓTIPO</w:t>
      </w:r>
      <w:bookmarkEnd w:id="34"/>
    </w:p>
    <w:p w14:paraId="0377FA07" w14:textId="77777777" w:rsidR="0054477B" w:rsidRPr="0054477B" w:rsidRDefault="0054477B" w:rsidP="0054477B"/>
    <w:p w14:paraId="2CBF879B" w14:textId="77777777" w:rsidR="00422806" w:rsidRDefault="00376622" w:rsidP="00D853D5">
      <w:r>
        <w:tab/>
      </w:r>
      <w:r w:rsidR="0005301A">
        <w:t xml:space="preserve">Neste capítulo é apresentado o desenvolvimento da ferramenta de geração de </w:t>
      </w:r>
      <w:proofErr w:type="spellStart"/>
      <w:r w:rsidR="00F07A8A" w:rsidRPr="00F07A8A">
        <w:rPr>
          <w:i/>
        </w:rPr>
        <w:t>dashboards</w:t>
      </w:r>
      <w:proofErr w:type="spellEnd"/>
      <w:r w:rsidR="0005301A">
        <w:t>,</w:t>
      </w:r>
      <w:r w:rsidR="00D853D5">
        <w:t xml:space="preserve"> aqui chamada </w:t>
      </w:r>
      <w:proofErr w:type="spellStart"/>
      <w:proofErr w:type="gramStart"/>
      <w:r w:rsidR="00D853D5">
        <w:t>DashGen</w:t>
      </w:r>
      <w:proofErr w:type="spellEnd"/>
      <w:proofErr w:type="gramEnd"/>
      <w:r w:rsidR="00D853D5">
        <w:t>,</w:t>
      </w:r>
      <w:r w:rsidR="0005301A">
        <w:t xml:space="preserve"> utilizando práticas de análise orientada a objetos</w:t>
      </w:r>
      <w:r w:rsidR="00D853D5">
        <w:t xml:space="preserve"> e das ferramentas citadas no capítulo anterior. Também </w:t>
      </w:r>
      <w:r w:rsidR="00906E6B">
        <w:t>é</w:t>
      </w:r>
      <w:r w:rsidR="00D853D5">
        <w:t xml:space="preserve"> </w:t>
      </w:r>
      <w:r w:rsidR="0005301A">
        <w:t>demonstra</w:t>
      </w:r>
      <w:r w:rsidR="00D853D5">
        <w:t>do</w:t>
      </w:r>
      <w:r w:rsidR="00906E6B">
        <w:t xml:space="preserve"> um </w:t>
      </w:r>
      <w:r w:rsidR="0005301A">
        <w:t xml:space="preserve">exemplo </w:t>
      </w:r>
      <w:r w:rsidR="00D853D5">
        <w:t xml:space="preserve">da </w:t>
      </w:r>
      <w:r w:rsidR="0005301A">
        <w:t>aplicação</w:t>
      </w:r>
      <w:r w:rsidR="00906E6B">
        <w:t xml:space="preserve"> objetivando a validação do</w:t>
      </w:r>
      <w:r w:rsidR="0005301A">
        <w:t xml:space="preserve">s resultados. </w:t>
      </w:r>
    </w:p>
    <w:p w14:paraId="4AC20D77" w14:textId="77777777" w:rsidR="000A776A" w:rsidRDefault="000A776A">
      <w:pPr>
        <w:spacing w:after="160" w:line="240" w:lineRule="auto"/>
        <w:jc w:val="left"/>
        <w:rPr>
          <w:rFonts w:eastAsiaTheme="majorEastAsia" w:cstheme="majorBidi"/>
          <w:b/>
          <w:szCs w:val="26"/>
        </w:rPr>
      </w:pPr>
    </w:p>
    <w:p w14:paraId="118B6500" w14:textId="77777777" w:rsidR="0005301A" w:rsidRDefault="0052361D" w:rsidP="0005301A">
      <w:pPr>
        <w:pStyle w:val="Ttulo2"/>
        <w:ind w:left="6"/>
      </w:pPr>
      <w:bookmarkStart w:id="35" w:name="_Toc35796581"/>
      <w:proofErr w:type="gramStart"/>
      <w:r>
        <w:t>4</w:t>
      </w:r>
      <w:r w:rsidR="0005301A">
        <w:t>.1</w:t>
      </w:r>
      <w:r w:rsidR="00992EB8">
        <w:t xml:space="preserve"> </w:t>
      </w:r>
      <w:r w:rsidR="0005301A">
        <w:t>Descrição</w:t>
      </w:r>
      <w:proofErr w:type="gramEnd"/>
      <w:r w:rsidR="0005301A">
        <w:t xml:space="preserve"> Geral</w:t>
      </w:r>
      <w:bookmarkEnd w:id="35"/>
    </w:p>
    <w:p w14:paraId="2BAE7184" w14:textId="77777777" w:rsidR="0054477B" w:rsidRPr="0054477B" w:rsidRDefault="0054477B" w:rsidP="0054477B"/>
    <w:p w14:paraId="5E45977D" w14:textId="77777777" w:rsidR="00AD6DB4" w:rsidRDefault="0005301A" w:rsidP="0005301A">
      <w:r>
        <w:tab/>
      </w:r>
      <w:r w:rsidR="00CB4EDD">
        <w:t xml:space="preserve">Partindo de uma especificação de um arquivo </w:t>
      </w:r>
      <w:r w:rsidR="001D19D8">
        <w:t xml:space="preserve">de </w:t>
      </w:r>
      <w:r w:rsidR="00D853D5">
        <w:t xml:space="preserve">intercâmbio </w:t>
      </w:r>
      <w:r w:rsidR="001D19D8">
        <w:t>de dados</w:t>
      </w:r>
      <w:r w:rsidR="00D853D5">
        <w:t xml:space="preserve"> </w:t>
      </w:r>
      <w:r w:rsidR="00AD6DB4">
        <w:t>em formato</w:t>
      </w:r>
      <w:r w:rsidR="0038020C">
        <w:t xml:space="preserve"> CSV</w:t>
      </w:r>
      <w:r w:rsidR="00CB4EDD">
        <w:t xml:space="preserve">, a aplicação </w:t>
      </w:r>
      <w:proofErr w:type="spellStart"/>
      <w:proofErr w:type="gramStart"/>
      <w:r w:rsidR="00CB4EDD" w:rsidRPr="00D853D5">
        <w:rPr>
          <w:b/>
        </w:rPr>
        <w:t>DashGen</w:t>
      </w:r>
      <w:proofErr w:type="spellEnd"/>
      <w:proofErr w:type="gramEnd"/>
      <w:r w:rsidR="00CB4EDD">
        <w:t xml:space="preserve"> permite gerar um </w:t>
      </w:r>
      <w:r w:rsidR="00D853D5" w:rsidRPr="00D853D5">
        <w:rPr>
          <w:i/>
        </w:rPr>
        <w:t>dashboard</w:t>
      </w:r>
      <w:r w:rsidR="00D853D5">
        <w:t xml:space="preserve"> </w:t>
      </w:r>
      <w:r w:rsidR="00CB4EDD">
        <w:t xml:space="preserve">contendo </w:t>
      </w:r>
      <w:r w:rsidR="00D853D5">
        <w:t>um</w:t>
      </w:r>
      <w:r w:rsidR="00164AF7">
        <w:t>a quantidade de gráficos</w:t>
      </w:r>
      <w:r w:rsidR="00D853D5">
        <w:t xml:space="preserve"> desejada pelo usuário. O modelo de saída </w:t>
      </w:r>
      <w:r w:rsidR="00AD6DB4">
        <w:t>do gabarito</w:t>
      </w:r>
      <w:r w:rsidR="00D853D5">
        <w:t xml:space="preserve"> permite um </w:t>
      </w:r>
      <w:r w:rsidR="00164AF7">
        <w:t>arranj</w:t>
      </w:r>
      <w:r w:rsidR="00D853D5">
        <w:t>o</w:t>
      </w:r>
      <w:r w:rsidR="00164AF7">
        <w:t xml:space="preserve"> </w:t>
      </w:r>
      <w:r w:rsidR="00D853D5">
        <w:t xml:space="preserve">de três </w:t>
      </w:r>
      <w:r w:rsidR="00164AF7">
        <w:t>gráficos por linha</w:t>
      </w:r>
      <w:r w:rsidR="00D853D5">
        <w:t>,</w:t>
      </w:r>
      <w:r w:rsidR="00164AF7">
        <w:t xml:space="preserve"> dentre</w:t>
      </w:r>
      <w:r w:rsidR="00CB4EDD">
        <w:t xml:space="preserve"> </w:t>
      </w:r>
      <w:r w:rsidR="00D853D5">
        <w:t xml:space="preserve">três </w:t>
      </w:r>
      <w:r w:rsidR="00CB4EDD">
        <w:t>tipos de gráficos</w:t>
      </w:r>
      <w:r w:rsidR="00AD6DB4" w:rsidRPr="00AD6DB4">
        <w:t xml:space="preserve"> </w:t>
      </w:r>
      <w:r w:rsidR="00AD6DB4">
        <w:t>com filtros dinâmicos que permitem seleção das dimensões pelo usuário, assim como redefinição para a visão inicial</w:t>
      </w:r>
      <w:r w:rsidR="00164AF7">
        <w:t xml:space="preserve">: </w:t>
      </w:r>
    </w:p>
    <w:p w14:paraId="2ED17BA4" w14:textId="77777777" w:rsidR="00AD6DB4" w:rsidRDefault="00164AF7" w:rsidP="002D2717">
      <w:pPr>
        <w:pStyle w:val="PargrafodaLista"/>
        <w:numPr>
          <w:ilvl w:val="1"/>
          <w:numId w:val="16"/>
        </w:numPr>
        <w:ind w:left="1134"/>
      </w:pPr>
      <w:proofErr w:type="gramStart"/>
      <w:r>
        <w:t>tipo</w:t>
      </w:r>
      <w:proofErr w:type="gramEnd"/>
      <w:r>
        <w:t xml:space="preserve"> pizza ou torta (</w:t>
      </w:r>
      <w:proofErr w:type="spellStart"/>
      <w:r w:rsidRPr="00AD6DB4">
        <w:rPr>
          <w:i/>
        </w:rPr>
        <w:t>pie</w:t>
      </w:r>
      <w:r w:rsidR="00790694">
        <w:rPr>
          <w:i/>
        </w:rPr>
        <w:t>Chart</w:t>
      </w:r>
      <w:proofErr w:type="spellEnd"/>
      <w:r>
        <w:t>)</w:t>
      </w:r>
      <w:r w:rsidR="00A90B67">
        <w:t xml:space="preserve">, </w:t>
      </w:r>
    </w:p>
    <w:p w14:paraId="35810544" w14:textId="77777777" w:rsidR="00AD6DB4" w:rsidRDefault="00790694" w:rsidP="002D2717">
      <w:pPr>
        <w:pStyle w:val="PargrafodaLista"/>
        <w:numPr>
          <w:ilvl w:val="1"/>
          <w:numId w:val="16"/>
        </w:numPr>
        <w:ind w:left="1134"/>
      </w:pPr>
      <w:proofErr w:type="gramStart"/>
      <w:r>
        <w:t>tipo</w:t>
      </w:r>
      <w:proofErr w:type="gramEnd"/>
      <w:r w:rsidR="00A90B67">
        <w:t xml:space="preserve"> barras</w:t>
      </w:r>
      <w:r w:rsidR="00164AF7">
        <w:t xml:space="preserve"> horizontais (</w:t>
      </w:r>
      <w:proofErr w:type="spellStart"/>
      <w:r w:rsidR="00164AF7" w:rsidRPr="00AD6DB4">
        <w:rPr>
          <w:i/>
        </w:rPr>
        <w:t>row</w:t>
      </w:r>
      <w:r>
        <w:rPr>
          <w:i/>
        </w:rPr>
        <w:t>Chart</w:t>
      </w:r>
      <w:proofErr w:type="spellEnd"/>
      <w:r w:rsidR="00164AF7">
        <w:t>)</w:t>
      </w:r>
      <w:r w:rsidR="00D853D5">
        <w:t>,</w:t>
      </w:r>
      <w:r w:rsidR="00164AF7">
        <w:t xml:space="preserve"> </w:t>
      </w:r>
      <w:r w:rsidR="00D853D5">
        <w:t xml:space="preserve">e  </w:t>
      </w:r>
    </w:p>
    <w:p w14:paraId="31B3CE81" w14:textId="77777777" w:rsidR="0005301A" w:rsidRDefault="00790694" w:rsidP="002D2717">
      <w:pPr>
        <w:pStyle w:val="PargrafodaLista"/>
        <w:numPr>
          <w:ilvl w:val="1"/>
          <w:numId w:val="16"/>
        </w:numPr>
        <w:ind w:left="1134"/>
      </w:pPr>
      <w:proofErr w:type="gramStart"/>
      <w:r>
        <w:t>tipo</w:t>
      </w:r>
      <w:proofErr w:type="gramEnd"/>
      <w:r w:rsidR="00164AF7">
        <w:t xml:space="preserve"> linha</w:t>
      </w:r>
      <w:r w:rsidR="00D853D5">
        <w:t xml:space="preserve"> (</w:t>
      </w:r>
      <w:proofErr w:type="spellStart"/>
      <w:r w:rsidR="00D853D5" w:rsidRPr="00AD6DB4">
        <w:rPr>
          <w:i/>
        </w:rPr>
        <w:t>line</w:t>
      </w:r>
      <w:r>
        <w:rPr>
          <w:i/>
        </w:rPr>
        <w:t>Chart</w:t>
      </w:r>
      <w:proofErr w:type="spellEnd"/>
      <w:r w:rsidR="00AD6DB4" w:rsidRPr="00AD6DB4">
        <w:rPr>
          <w:i/>
        </w:rPr>
        <w:t>)</w:t>
      </w:r>
      <w:r w:rsidR="00AD6DB4">
        <w:t>)</w:t>
      </w:r>
    </w:p>
    <w:p w14:paraId="5A060BAB" w14:textId="77777777" w:rsidR="00CB4EDD" w:rsidRDefault="00CB4EDD" w:rsidP="0013018F">
      <w:r>
        <w:tab/>
      </w:r>
      <w:r w:rsidR="00BA30A6">
        <w:t>O</w:t>
      </w:r>
      <w:r>
        <w:t xml:space="preserve"> funcionamento da aplicação se </w:t>
      </w:r>
      <w:r w:rsidR="00BA30A6">
        <w:t>dá</w:t>
      </w:r>
      <w:r>
        <w:t xml:space="preserve"> como segue:</w:t>
      </w:r>
    </w:p>
    <w:p w14:paraId="34FA9309" w14:textId="77777777" w:rsidR="00CB4EDD" w:rsidRDefault="00CB4EDD" w:rsidP="002D2717">
      <w:pPr>
        <w:pStyle w:val="PargrafodaLista"/>
        <w:numPr>
          <w:ilvl w:val="0"/>
          <w:numId w:val="1"/>
        </w:numPr>
        <w:ind w:left="1134"/>
      </w:pPr>
      <w:r>
        <w:t xml:space="preserve">O usuário indica ao </w:t>
      </w:r>
      <w:proofErr w:type="spellStart"/>
      <w:proofErr w:type="gramStart"/>
      <w:r>
        <w:t>DashGen</w:t>
      </w:r>
      <w:proofErr w:type="spellEnd"/>
      <w:proofErr w:type="gramEnd"/>
      <w:r>
        <w:t xml:space="preserve"> qual o arquivo fonte de dados;</w:t>
      </w:r>
    </w:p>
    <w:p w14:paraId="0BE79A0A" w14:textId="77777777" w:rsidR="00EB5504" w:rsidRDefault="00EB5504" w:rsidP="002D2717">
      <w:pPr>
        <w:pStyle w:val="PargrafodaLista"/>
        <w:numPr>
          <w:ilvl w:val="0"/>
          <w:numId w:val="1"/>
        </w:numPr>
        <w:ind w:left="1134"/>
      </w:pPr>
      <w:r>
        <w:t>O usuário determina o diretório onde deve ser armazenado o Dashboard;</w:t>
      </w:r>
    </w:p>
    <w:p w14:paraId="4F0D15F9" w14:textId="77777777" w:rsidR="009C0A6B" w:rsidRDefault="009C0A6B" w:rsidP="002D2717">
      <w:pPr>
        <w:pStyle w:val="PargrafodaLista"/>
        <w:numPr>
          <w:ilvl w:val="0"/>
          <w:numId w:val="1"/>
        </w:numPr>
        <w:ind w:left="1134"/>
      </w:pPr>
      <w:r>
        <w:t>O usuário determina o título do Dashboard</w:t>
      </w:r>
    </w:p>
    <w:p w14:paraId="4410CEF8" w14:textId="77777777" w:rsidR="00E60712" w:rsidRDefault="00E60712" w:rsidP="002D2717">
      <w:pPr>
        <w:pStyle w:val="PargrafodaLista"/>
        <w:numPr>
          <w:ilvl w:val="0"/>
          <w:numId w:val="1"/>
        </w:numPr>
        <w:ind w:left="1134"/>
      </w:pPr>
      <w:r>
        <w:t xml:space="preserve">O usuário especifica </w:t>
      </w:r>
      <w:r w:rsidR="00164AF7">
        <w:t>o atributo que servirá como dimensão de redução para cada gráfico</w:t>
      </w:r>
      <w:r>
        <w:t xml:space="preserve">, bem como o título </w:t>
      </w:r>
      <w:r w:rsidR="00164AF7">
        <w:t>que receberá esse gráfico. No caso de selecionar o tipo de redução de somatória, o usuário deve selecionar o atributo de medição, que deve trazer valores de tipos numéricos. A aplicação filtra somente os atributos numéricos para permitir seleção</w:t>
      </w:r>
      <w:r w:rsidR="00F113B1">
        <w:t xml:space="preserve"> deste atributo</w:t>
      </w:r>
      <w:r w:rsidR="00164AF7">
        <w:t>;</w:t>
      </w:r>
    </w:p>
    <w:p w14:paraId="53E0CDF1" w14:textId="77777777" w:rsidR="00CB4EDD" w:rsidRDefault="009C0A6B" w:rsidP="002D2717">
      <w:pPr>
        <w:pStyle w:val="PargrafodaLista"/>
        <w:numPr>
          <w:ilvl w:val="0"/>
          <w:numId w:val="1"/>
        </w:numPr>
        <w:ind w:left="1134"/>
      </w:pPr>
      <w:r>
        <w:t>O usuário adiciona o gráfico à lista</w:t>
      </w:r>
      <w:r w:rsidR="00BA30A6">
        <w:t>.</w:t>
      </w:r>
    </w:p>
    <w:p w14:paraId="72498C2F" w14:textId="77777777" w:rsidR="00BA30A6" w:rsidRDefault="009C0A6B" w:rsidP="002D2717">
      <w:pPr>
        <w:pStyle w:val="PargrafodaLista"/>
        <w:numPr>
          <w:ilvl w:val="0"/>
          <w:numId w:val="1"/>
        </w:numPr>
        <w:ind w:left="1134"/>
      </w:pPr>
      <w:r>
        <w:t xml:space="preserve">O usuário finaliza o Dashboard. </w:t>
      </w:r>
      <w:r w:rsidR="00BA30A6">
        <w:t xml:space="preserve">O </w:t>
      </w:r>
      <w:proofErr w:type="spellStart"/>
      <w:proofErr w:type="gramStart"/>
      <w:r w:rsidR="00BA30A6">
        <w:t>DashGen</w:t>
      </w:r>
      <w:proofErr w:type="spellEnd"/>
      <w:proofErr w:type="gramEnd"/>
      <w:r w:rsidR="00BA30A6">
        <w:t xml:space="preserve"> salva </w:t>
      </w:r>
      <w:r w:rsidR="00164AF7">
        <w:t>toda a estrutura necessária para a exibição do dashboard</w:t>
      </w:r>
      <w:r w:rsidR="00FC6113">
        <w:t>,</w:t>
      </w:r>
      <w:r w:rsidR="00164AF7">
        <w:t xml:space="preserve"> além de um arquivo compactado em formato</w:t>
      </w:r>
      <w:r w:rsidR="00CD6053">
        <w:t xml:space="preserve"> </w:t>
      </w:r>
      <w:r w:rsidR="00BA30A6">
        <w:t>ZIP na pasta especificada pelo usuário.</w:t>
      </w:r>
    </w:p>
    <w:p w14:paraId="0A93EE06" w14:textId="77777777" w:rsidR="00D2186C" w:rsidRDefault="00FC6113" w:rsidP="00AF0789">
      <w:pPr>
        <w:ind w:firstLine="709"/>
        <w:rPr>
          <w:b/>
          <w:sz w:val="20"/>
          <w:szCs w:val="20"/>
        </w:rPr>
      </w:pPr>
      <w:r>
        <w:t xml:space="preserve">Todo o processo é apresentado </w:t>
      </w:r>
      <w:r w:rsidR="00A85CEC">
        <w:t>no diagrama de atividades contido</w:t>
      </w:r>
      <w:r w:rsidR="009C7F87">
        <w:t xml:space="preserve"> na</w:t>
      </w:r>
      <w:r>
        <w:t xml:space="preserve"> Figura </w:t>
      </w:r>
      <w:r w:rsidR="00224DAB">
        <w:t>9</w:t>
      </w:r>
      <w:r>
        <w:t>.</w:t>
      </w:r>
    </w:p>
    <w:p w14:paraId="681F14E6" w14:textId="77777777" w:rsidR="00F740CE" w:rsidRDefault="00F740CE" w:rsidP="006610B6">
      <w:pPr>
        <w:spacing w:after="160" w:line="240" w:lineRule="auto"/>
        <w:jc w:val="center"/>
        <w:rPr>
          <w:b/>
          <w:sz w:val="20"/>
          <w:szCs w:val="20"/>
        </w:rPr>
      </w:pPr>
      <w:r w:rsidRPr="00F740CE">
        <w:rPr>
          <w:b/>
          <w:sz w:val="20"/>
          <w:szCs w:val="20"/>
        </w:rPr>
        <w:lastRenderedPageBreak/>
        <w:t xml:space="preserve">Figura </w:t>
      </w:r>
      <w:r w:rsidR="00224DAB">
        <w:rPr>
          <w:b/>
          <w:sz w:val="20"/>
          <w:szCs w:val="20"/>
        </w:rPr>
        <w:t>9</w:t>
      </w:r>
      <w:r w:rsidRPr="00F740CE">
        <w:rPr>
          <w:b/>
          <w:sz w:val="20"/>
          <w:szCs w:val="20"/>
        </w:rPr>
        <w:t xml:space="preserve"> – Passos do </w:t>
      </w:r>
      <w:proofErr w:type="spellStart"/>
      <w:r w:rsidRPr="00F740CE">
        <w:rPr>
          <w:b/>
          <w:sz w:val="20"/>
          <w:szCs w:val="20"/>
        </w:rPr>
        <w:t>Dashgen</w:t>
      </w:r>
      <w:proofErr w:type="spellEnd"/>
    </w:p>
    <w:p w14:paraId="0B71A8A7" w14:textId="77777777" w:rsidR="00F740CE" w:rsidRPr="00F740CE" w:rsidRDefault="00A85CEC" w:rsidP="00F740CE">
      <w:pPr>
        <w:jc w:val="center"/>
        <w:rPr>
          <w:b/>
          <w:sz w:val="20"/>
          <w:szCs w:val="20"/>
        </w:rPr>
      </w:pPr>
      <w:r>
        <w:rPr>
          <w:b/>
          <w:noProof/>
          <w:sz w:val="20"/>
          <w:szCs w:val="20"/>
          <w:lang w:eastAsia="pt-BR"/>
        </w:rPr>
        <w:drawing>
          <wp:inline distT="0" distB="0" distL="0" distR="0" wp14:anchorId="7228108B" wp14:editId="6EF1C605">
            <wp:extent cx="2381250" cy="3979261"/>
            <wp:effectExtent l="0" t="0" r="0" b="254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os_dashgen.png"/>
                    <pic:cNvPicPr/>
                  </pic:nvPicPr>
                  <pic:blipFill>
                    <a:blip r:embed="rId25">
                      <a:extLst>
                        <a:ext uri="{BEBA8EAE-BF5A-486C-A8C5-ECC9F3942E4B}">
                          <a14:imgProps xmlns:a14="http://schemas.microsoft.com/office/drawing/2010/main">
                            <a14:imgLayer r:embed="rId26">
                              <a14:imgEffect>
                                <a14:sharpenSoften amount="30000"/>
                              </a14:imgEffect>
                              <a14:imgEffect>
                                <a14:saturation sat="0"/>
                              </a14:imgEffect>
                              <a14:imgEffect>
                                <a14:brightnessContrast contrast="30000"/>
                              </a14:imgEffect>
                            </a14:imgLayer>
                          </a14:imgProps>
                        </a:ext>
                        <a:ext uri="{28A0092B-C50C-407E-A947-70E740481C1C}">
                          <a14:useLocalDpi xmlns:a14="http://schemas.microsoft.com/office/drawing/2010/main" val="0"/>
                        </a:ext>
                      </a:extLst>
                    </a:blip>
                    <a:stretch>
                      <a:fillRect/>
                    </a:stretch>
                  </pic:blipFill>
                  <pic:spPr>
                    <a:xfrm>
                      <a:off x="0" y="0"/>
                      <a:ext cx="2396129" cy="4004125"/>
                    </a:xfrm>
                    <a:prstGeom prst="rect">
                      <a:avLst/>
                    </a:prstGeom>
                  </pic:spPr>
                </pic:pic>
              </a:graphicData>
            </a:graphic>
          </wp:inline>
        </w:drawing>
      </w:r>
    </w:p>
    <w:p w14:paraId="225FD421" w14:textId="77777777" w:rsidR="00791DE4" w:rsidRPr="006610B6" w:rsidRDefault="00F740CE" w:rsidP="0013018F">
      <w:pPr>
        <w:jc w:val="center"/>
        <w:rPr>
          <w:sz w:val="20"/>
          <w:szCs w:val="20"/>
        </w:rPr>
      </w:pPr>
      <w:r w:rsidRPr="006610B6">
        <w:rPr>
          <w:sz w:val="20"/>
          <w:szCs w:val="20"/>
        </w:rPr>
        <w:t>Fonte: Elaborada pelo Autor</w:t>
      </w:r>
    </w:p>
    <w:p w14:paraId="5159B813" w14:textId="77777777" w:rsidR="00F740CE" w:rsidRPr="00F740CE" w:rsidRDefault="00F740CE" w:rsidP="008D67A1">
      <w:pPr>
        <w:rPr>
          <w:b/>
          <w:sz w:val="20"/>
          <w:szCs w:val="20"/>
        </w:rPr>
      </w:pPr>
    </w:p>
    <w:p w14:paraId="79F792AE" w14:textId="77777777" w:rsidR="00B66370" w:rsidRDefault="0052361D" w:rsidP="002D445F">
      <w:pPr>
        <w:spacing w:after="160" w:line="240" w:lineRule="auto"/>
        <w:jc w:val="left"/>
      </w:pPr>
      <w:proofErr w:type="gramStart"/>
      <w:r>
        <w:t>4</w:t>
      </w:r>
      <w:r w:rsidR="003A5E58">
        <w:t>.2 Descrição</w:t>
      </w:r>
      <w:proofErr w:type="gramEnd"/>
      <w:r w:rsidR="003A5E58">
        <w:t xml:space="preserve"> das Etapas de Desenvolvimento</w:t>
      </w:r>
    </w:p>
    <w:p w14:paraId="29C31EFD" w14:textId="77777777" w:rsidR="00E76ACE" w:rsidRPr="00E76ACE" w:rsidRDefault="00E76ACE" w:rsidP="00E76ACE"/>
    <w:p w14:paraId="3D889A77" w14:textId="77777777" w:rsidR="003A5E58" w:rsidRDefault="003A5E58" w:rsidP="003A5E58">
      <w:r>
        <w:tab/>
      </w:r>
      <w:r w:rsidR="003538C3">
        <w:t xml:space="preserve">O trabalho de desenvolvimento da aplicação </w:t>
      </w:r>
      <w:proofErr w:type="spellStart"/>
      <w:proofErr w:type="gramStart"/>
      <w:r w:rsidR="003538C3">
        <w:t>DashGen</w:t>
      </w:r>
      <w:proofErr w:type="spellEnd"/>
      <w:proofErr w:type="gramEnd"/>
      <w:r w:rsidR="003538C3">
        <w:t xml:space="preserve"> foi dividido nos seguintes passos:</w:t>
      </w:r>
    </w:p>
    <w:p w14:paraId="3C9A96CE" w14:textId="77777777" w:rsidR="00F93C30" w:rsidRDefault="00F93C30" w:rsidP="002D2717">
      <w:pPr>
        <w:pStyle w:val="PargrafodaLista"/>
        <w:numPr>
          <w:ilvl w:val="0"/>
          <w:numId w:val="2"/>
        </w:numPr>
        <w:ind w:left="993"/>
      </w:pPr>
      <w:r>
        <w:t>Levantamento dos requisitos;</w:t>
      </w:r>
    </w:p>
    <w:p w14:paraId="119832EF" w14:textId="77777777" w:rsidR="00F93C30" w:rsidRDefault="00F93C30" w:rsidP="002D2717">
      <w:pPr>
        <w:pStyle w:val="PargrafodaLista"/>
        <w:numPr>
          <w:ilvl w:val="0"/>
          <w:numId w:val="2"/>
        </w:numPr>
        <w:ind w:left="993"/>
      </w:pPr>
      <w:r>
        <w:t xml:space="preserve">Especificação do uso do motor de </w:t>
      </w:r>
      <w:proofErr w:type="spellStart"/>
      <w:r>
        <w:t>Templ</w:t>
      </w:r>
      <w:r w:rsidR="00CF37C2">
        <w:t>ates</w:t>
      </w:r>
      <w:proofErr w:type="spellEnd"/>
      <w:r w:rsidR="00CF37C2">
        <w:t>, baseado nos diagramas UML conceitual de</w:t>
      </w:r>
      <w:r>
        <w:t xml:space="preserve"> classes e de sequencia;</w:t>
      </w:r>
    </w:p>
    <w:p w14:paraId="16E6A2FD" w14:textId="77777777" w:rsidR="00F93C30" w:rsidRDefault="00F93C30" w:rsidP="002D2717">
      <w:pPr>
        <w:pStyle w:val="PargrafodaLista"/>
        <w:numPr>
          <w:ilvl w:val="0"/>
          <w:numId w:val="2"/>
        </w:numPr>
        <w:ind w:left="993"/>
      </w:pPr>
      <w:proofErr w:type="gramStart"/>
      <w:r>
        <w:t>Implementação</w:t>
      </w:r>
      <w:proofErr w:type="gramEnd"/>
      <w:r>
        <w:t xml:space="preserve"> do motor de </w:t>
      </w:r>
      <w:proofErr w:type="spellStart"/>
      <w:r>
        <w:t>Templates</w:t>
      </w:r>
      <w:proofErr w:type="spellEnd"/>
      <w:r>
        <w:t>;</w:t>
      </w:r>
    </w:p>
    <w:p w14:paraId="2907852D" w14:textId="77777777" w:rsidR="00F93C30" w:rsidRDefault="00F93C30" w:rsidP="002D2717">
      <w:pPr>
        <w:pStyle w:val="PargrafodaLista"/>
        <w:numPr>
          <w:ilvl w:val="0"/>
          <w:numId w:val="2"/>
        </w:numPr>
        <w:ind w:left="993"/>
      </w:pPr>
      <w:proofErr w:type="gramStart"/>
      <w:r>
        <w:t>Implementação</w:t>
      </w:r>
      <w:proofErr w:type="gramEnd"/>
      <w:r>
        <w:t xml:space="preserve"> do gerador de Dashboard.</w:t>
      </w:r>
    </w:p>
    <w:p w14:paraId="208CCAD8" w14:textId="77777777" w:rsidR="00CF37C2" w:rsidRDefault="00CF37C2" w:rsidP="00CF37C2">
      <w:pPr>
        <w:pStyle w:val="PargrafodaLista"/>
        <w:ind w:left="993"/>
      </w:pPr>
    </w:p>
    <w:p w14:paraId="544E7C7C" w14:textId="77777777" w:rsidR="00F93C30" w:rsidRDefault="0052361D" w:rsidP="00E94B09">
      <w:pPr>
        <w:pStyle w:val="Ttulo2"/>
      </w:pPr>
      <w:bookmarkStart w:id="36" w:name="_Toc35796582"/>
      <w:r>
        <w:t>4</w:t>
      </w:r>
      <w:r w:rsidR="00E94B09">
        <w:t>.3</w:t>
      </w:r>
      <w:proofErr w:type="gramStart"/>
      <w:r w:rsidR="00E94B09">
        <w:t xml:space="preserve">  </w:t>
      </w:r>
      <w:proofErr w:type="gramEnd"/>
      <w:r w:rsidR="00E94B09">
        <w:t>Levantamento dos Requisitos</w:t>
      </w:r>
      <w:bookmarkEnd w:id="36"/>
    </w:p>
    <w:p w14:paraId="620A8DD7" w14:textId="77777777" w:rsidR="00165AB1" w:rsidRPr="00165AB1" w:rsidRDefault="00165AB1" w:rsidP="00165AB1"/>
    <w:p w14:paraId="49F0676B" w14:textId="77777777" w:rsidR="00AD0249" w:rsidRDefault="00AD0249" w:rsidP="00AD0249">
      <w:r>
        <w:tab/>
        <w:t xml:space="preserve">A aplicação produzida neste trabalho, a partir das especificações de entrada, será capaz de </w:t>
      </w:r>
      <w:r w:rsidR="00EB6B31">
        <w:t xml:space="preserve">gerar </w:t>
      </w:r>
      <w:r>
        <w:t xml:space="preserve">um </w:t>
      </w:r>
      <w:r w:rsidR="00F04874" w:rsidRPr="00F04874">
        <w:rPr>
          <w:i/>
        </w:rPr>
        <w:t>dashboard</w:t>
      </w:r>
      <w:r w:rsidR="00F04874">
        <w:t xml:space="preserve"> </w:t>
      </w:r>
      <w:r>
        <w:t xml:space="preserve">completo. As entradas são: o arquivo de dados, </w:t>
      </w:r>
      <w:r w:rsidR="00561CDA">
        <w:t>o arquivo de gabarito</w:t>
      </w:r>
      <w:r>
        <w:t xml:space="preserve">, os atributos de dimensão, o título do </w:t>
      </w:r>
      <w:r w:rsidR="00561CDA">
        <w:t>quadro</w:t>
      </w:r>
      <w:r>
        <w:t xml:space="preserve"> e o caminho para armazenamento do </w:t>
      </w:r>
      <w:r w:rsidR="00F04874" w:rsidRPr="00F04874">
        <w:rPr>
          <w:i/>
        </w:rPr>
        <w:t>dashboard</w:t>
      </w:r>
      <w:r w:rsidR="00F04874">
        <w:t xml:space="preserve"> </w:t>
      </w:r>
      <w:r>
        <w:t>gerado.</w:t>
      </w:r>
    </w:p>
    <w:p w14:paraId="26BC4672" w14:textId="77777777" w:rsidR="007F40EF" w:rsidRDefault="00FB6BCB" w:rsidP="00AD0249">
      <w:r>
        <w:lastRenderedPageBreak/>
        <w:tab/>
        <w:t>Baseado nisso, foi feito o levantamento de requisitos a serem atendidos, fechando o escopo da aplicação. N</w:t>
      </w:r>
      <w:r w:rsidR="00CF37C2">
        <w:t>a</w:t>
      </w:r>
      <w:r>
        <w:t xml:space="preserve"> </w:t>
      </w:r>
      <w:r w:rsidR="00CF37C2">
        <w:t xml:space="preserve">Tabela </w:t>
      </w:r>
      <w:r w:rsidR="006F43DC">
        <w:t>5</w:t>
      </w:r>
      <w:r>
        <w:t>, podem ser observados os requisitos funcionais e n</w:t>
      </w:r>
      <w:r w:rsidR="00CF37C2">
        <w:t>a</w:t>
      </w:r>
      <w:r>
        <w:t xml:space="preserve"> </w:t>
      </w:r>
      <w:r w:rsidR="00CF37C2">
        <w:t>Tabela</w:t>
      </w:r>
      <w:r>
        <w:t xml:space="preserve"> </w:t>
      </w:r>
      <w:r w:rsidR="006F43DC">
        <w:t>6</w:t>
      </w:r>
      <w:r>
        <w:t xml:space="preserve">, os requisitos </w:t>
      </w:r>
      <w:r w:rsidR="00965822">
        <w:t>não funcionais</w:t>
      </w:r>
      <w:r>
        <w:t>.</w:t>
      </w:r>
    </w:p>
    <w:p w14:paraId="1FE73D56" w14:textId="77777777" w:rsidR="007F40EF" w:rsidRDefault="007F40EF">
      <w:pPr>
        <w:spacing w:after="160" w:line="240" w:lineRule="auto"/>
        <w:jc w:val="left"/>
      </w:pPr>
    </w:p>
    <w:p w14:paraId="0528CF62" w14:textId="77777777" w:rsidR="008211DF" w:rsidRDefault="007F40EF" w:rsidP="00D170D8">
      <w:pPr>
        <w:jc w:val="center"/>
        <w:rPr>
          <w:b/>
          <w:sz w:val="20"/>
        </w:rPr>
      </w:pPr>
      <w:r w:rsidRPr="007F40EF">
        <w:rPr>
          <w:b/>
          <w:sz w:val="20"/>
        </w:rPr>
        <w:t xml:space="preserve">Tabela </w:t>
      </w:r>
      <w:r w:rsidR="006F43DC">
        <w:rPr>
          <w:b/>
          <w:sz w:val="20"/>
        </w:rPr>
        <w:t>5</w:t>
      </w:r>
      <w:r w:rsidR="009A5899" w:rsidRPr="007F40EF">
        <w:rPr>
          <w:b/>
          <w:sz w:val="20"/>
        </w:rPr>
        <w:t xml:space="preserve"> </w:t>
      </w:r>
      <w:r w:rsidRPr="007F40EF">
        <w:rPr>
          <w:b/>
          <w:sz w:val="20"/>
        </w:rPr>
        <w:t>– Requisitos Funcionais da aplicação</w:t>
      </w:r>
    </w:p>
    <w:p w14:paraId="09A88C7D" w14:textId="77777777" w:rsidR="00211014" w:rsidRDefault="00211014" w:rsidP="00D170D8">
      <w:pPr>
        <w:jc w:val="center"/>
        <w:rPr>
          <w:b/>
          <w:sz w:val="20"/>
        </w:rPr>
      </w:pPr>
    </w:p>
    <w:tbl>
      <w:tblPr>
        <w:tblStyle w:val="Tabelacomgrade"/>
        <w:tblW w:w="0" w:type="auto"/>
        <w:tblLook w:val="04A0" w:firstRow="1" w:lastRow="0" w:firstColumn="1" w:lastColumn="0" w:noHBand="0" w:noVBand="1"/>
      </w:tblPr>
      <w:tblGrid>
        <w:gridCol w:w="1128"/>
        <w:gridCol w:w="6635"/>
        <w:gridCol w:w="1448"/>
      </w:tblGrid>
      <w:tr w:rsidR="008211DF" w14:paraId="1BB63493" w14:textId="77777777" w:rsidTr="008211DF">
        <w:tc>
          <w:tcPr>
            <w:tcW w:w="9211" w:type="dxa"/>
            <w:gridSpan w:val="3"/>
            <w:shd w:val="clear" w:color="auto" w:fill="D9D9D9" w:themeFill="background1" w:themeFillShade="D9"/>
          </w:tcPr>
          <w:p w14:paraId="22225F7E" w14:textId="77777777" w:rsidR="008211DF" w:rsidRPr="009F15CB" w:rsidRDefault="008211DF" w:rsidP="008211DF">
            <w:pPr>
              <w:jc w:val="center"/>
              <w:rPr>
                <w:b/>
                <w:sz w:val="20"/>
                <w:szCs w:val="20"/>
              </w:rPr>
            </w:pPr>
            <w:r w:rsidRPr="009F15CB">
              <w:rPr>
                <w:b/>
                <w:sz w:val="20"/>
                <w:szCs w:val="20"/>
              </w:rPr>
              <w:t>Requisitos Funcionais</w:t>
            </w:r>
          </w:p>
        </w:tc>
      </w:tr>
      <w:tr w:rsidR="008211DF" w14:paraId="753DDC6D" w14:textId="77777777" w:rsidTr="0025716D">
        <w:tc>
          <w:tcPr>
            <w:tcW w:w="1128" w:type="dxa"/>
            <w:shd w:val="clear" w:color="auto" w:fill="D9D9D9" w:themeFill="background1" w:themeFillShade="D9"/>
          </w:tcPr>
          <w:p w14:paraId="380BB00A" w14:textId="77777777" w:rsidR="008211DF" w:rsidRPr="009A5899" w:rsidRDefault="008211DF" w:rsidP="008211DF">
            <w:pPr>
              <w:jc w:val="center"/>
              <w:rPr>
                <w:b/>
                <w:sz w:val="18"/>
                <w:szCs w:val="18"/>
              </w:rPr>
            </w:pPr>
            <w:r w:rsidRPr="009A5899">
              <w:rPr>
                <w:b/>
                <w:sz w:val="18"/>
                <w:szCs w:val="18"/>
              </w:rPr>
              <w:t>Requisito</w:t>
            </w:r>
          </w:p>
        </w:tc>
        <w:tc>
          <w:tcPr>
            <w:tcW w:w="6635" w:type="dxa"/>
            <w:shd w:val="clear" w:color="auto" w:fill="D9D9D9" w:themeFill="background1" w:themeFillShade="D9"/>
          </w:tcPr>
          <w:p w14:paraId="336D31CC" w14:textId="77777777" w:rsidR="008211DF" w:rsidRPr="009A5899" w:rsidRDefault="008211DF" w:rsidP="008211DF">
            <w:pPr>
              <w:jc w:val="center"/>
              <w:rPr>
                <w:b/>
                <w:sz w:val="18"/>
                <w:szCs w:val="18"/>
              </w:rPr>
            </w:pPr>
            <w:r w:rsidRPr="009A5899">
              <w:rPr>
                <w:b/>
                <w:sz w:val="18"/>
                <w:szCs w:val="18"/>
              </w:rPr>
              <w:t>Descrição</w:t>
            </w:r>
          </w:p>
        </w:tc>
        <w:tc>
          <w:tcPr>
            <w:tcW w:w="1448" w:type="dxa"/>
            <w:shd w:val="clear" w:color="auto" w:fill="D9D9D9" w:themeFill="background1" w:themeFillShade="D9"/>
          </w:tcPr>
          <w:p w14:paraId="7F1C217E" w14:textId="77777777" w:rsidR="008211DF" w:rsidRPr="009A5899" w:rsidRDefault="008211DF" w:rsidP="008211DF">
            <w:pPr>
              <w:jc w:val="center"/>
              <w:rPr>
                <w:b/>
                <w:sz w:val="18"/>
                <w:szCs w:val="18"/>
              </w:rPr>
            </w:pPr>
            <w:r w:rsidRPr="009A5899">
              <w:rPr>
                <w:b/>
                <w:sz w:val="18"/>
                <w:szCs w:val="18"/>
              </w:rPr>
              <w:t>Caso de Uso</w:t>
            </w:r>
          </w:p>
        </w:tc>
      </w:tr>
      <w:tr w:rsidR="008211DF" w14:paraId="19040E5A" w14:textId="77777777" w:rsidTr="0025716D">
        <w:tc>
          <w:tcPr>
            <w:tcW w:w="1128" w:type="dxa"/>
          </w:tcPr>
          <w:p w14:paraId="613E32F6" w14:textId="77777777" w:rsidR="008211DF" w:rsidRPr="009A5899" w:rsidRDefault="008140C3" w:rsidP="00386365">
            <w:pPr>
              <w:spacing w:line="240" w:lineRule="auto"/>
              <w:jc w:val="center"/>
              <w:rPr>
                <w:sz w:val="18"/>
                <w:szCs w:val="18"/>
              </w:rPr>
            </w:pPr>
            <w:r w:rsidRPr="009A5899">
              <w:rPr>
                <w:sz w:val="18"/>
                <w:szCs w:val="18"/>
              </w:rPr>
              <w:t>RF01</w:t>
            </w:r>
          </w:p>
        </w:tc>
        <w:tc>
          <w:tcPr>
            <w:tcW w:w="6635" w:type="dxa"/>
          </w:tcPr>
          <w:p w14:paraId="2A3600D4" w14:textId="77777777" w:rsidR="008211DF" w:rsidRPr="009A5899" w:rsidRDefault="005560AD" w:rsidP="00386365">
            <w:pPr>
              <w:spacing w:line="240" w:lineRule="auto"/>
              <w:jc w:val="left"/>
              <w:rPr>
                <w:sz w:val="18"/>
                <w:szCs w:val="18"/>
              </w:rPr>
            </w:pPr>
            <w:r w:rsidRPr="009A5899">
              <w:rPr>
                <w:sz w:val="18"/>
                <w:szCs w:val="18"/>
              </w:rPr>
              <w:t>O sistema</w:t>
            </w:r>
            <w:r w:rsidR="008140C3" w:rsidRPr="009A5899">
              <w:rPr>
                <w:sz w:val="18"/>
                <w:szCs w:val="18"/>
              </w:rPr>
              <w:t xml:space="preserve"> deve </w:t>
            </w:r>
            <w:r w:rsidR="003F63C7" w:rsidRPr="009A5899">
              <w:rPr>
                <w:sz w:val="18"/>
                <w:szCs w:val="18"/>
              </w:rPr>
              <w:t xml:space="preserve">ser capaz de </w:t>
            </w:r>
            <w:r w:rsidR="008140C3" w:rsidRPr="009A5899">
              <w:rPr>
                <w:sz w:val="18"/>
                <w:szCs w:val="18"/>
              </w:rPr>
              <w:t>acessar o arquivo de dados</w:t>
            </w:r>
            <w:r w:rsidR="0038020C" w:rsidRPr="009A5899">
              <w:rPr>
                <w:sz w:val="18"/>
                <w:szCs w:val="18"/>
              </w:rPr>
              <w:t xml:space="preserve"> CSV</w:t>
            </w:r>
          </w:p>
        </w:tc>
        <w:tc>
          <w:tcPr>
            <w:tcW w:w="1448" w:type="dxa"/>
          </w:tcPr>
          <w:p w14:paraId="74CA8959" w14:textId="77777777" w:rsidR="008211DF" w:rsidRPr="009A5899" w:rsidRDefault="005560AD" w:rsidP="00386365">
            <w:pPr>
              <w:spacing w:line="240" w:lineRule="auto"/>
              <w:jc w:val="center"/>
              <w:rPr>
                <w:sz w:val="18"/>
                <w:szCs w:val="18"/>
              </w:rPr>
            </w:pPr>
            <w:r w:rsidRPr="009A5899">
              <w:rPr>
                <w:sz w:val="18"/>
                <w:szCs w:val="18"/>
              </w:rPr>
              <w:t>UC0</w:t>
            </w:r>
            <w:r w:rsidR="00A07DB5" w:rsidRPr="009A5899">
              <w:rPr>
                <w:sz w:val="18"/>
                <w:szCs w:val="18"/>
              </w:rPr>
              <w:t>1</w:t>
            </w:r>
          </w:p>
        </w:tc>
      </w:tr>
      <w:tr w:rsidR="008211DF" w14:paraId="361B27CE" w14:textId="77777777" w:rsidTr="0025716D">
        <w:tc>
          <w:tcPr>
            <w:tcW w:w="1128" w:type="dxa"/>
          </w:tcPr>
          <w:p w14:paraId="4BA73F47" w14:textId="77777777" w:rsidR="008211DF" w:rsidRPr="009A5899" w:rsidRDefault="008140C3" w:rsidP="00386365">
            <w:pPr>
              <w:spacing w:line="240" w:lineRule="auto"/>
              <w:jc w:val="center"/>
              <w:rPr>
                <w:sz w:val="18"/>
                <w:szCs w:val="18"/>
              </w:rPr>
            </w:pPr>
            <w:r w:rsidRPr="009A5899">
              <w:rPr>
                <w:sz w:val="18"/>
                <w:szCs w:val="18"/>
              </w:rPr>
              <w:t>RF02</w:t>
            </w:r>
          </w:p>
        </w:tc>
        <w:tc>
          <w:tcPr>
            <w:tcW w:w="6635" w:type="dxa"/>
          </w:tcPr>
          <w:p w14:paraId="6A33638D" w14:textId="77777777" w:rsidR="008211DF" w:rsidRPr="009A5899" w:rsidRDefault="0025716D" w:rsidP="00386365">
            <w:pPr>
              <w:spacing w:line="240" w:lineRule="auto"/>
              <w:jc w:val="left"/>
              <w:rPr>
                <w:sz w:val="18"/>
                <w:szCs w:val="18"/>
              </w:rPr>
            </w:pPr>
            <w:r w:rsidRPr="009A5899">
              <w:rPr>
                <w:sz w:val="18"/>
                <w:szCs w:val="18"/>
              </w:rPr>
              <w:t xml:space="preserve">O sistema deve permitir que o usuário </w:t>
            </w:r>
            <w:proofErr w:type="gramStart"/>
            <w:r w:rsidRPr="009A5899">
              <w:rPr>
                <w:sz w:val="18"/>
                <w:szCs w:val="18"/>
              </w:rPr>
              <w:t>especifique</w:t>
            </w:r>
            <w:proofErr w:type="gramEnd"/>
            <w:r w:rsidRPr="009A5899">
              <w:rPr>
                <w:sz w:val="18"/>
                <w:szCs w:val="18"/>
              </w:rPr>
              <w:t xml:space="preserve"> o arquivo de dados </w:t>
            </w:r>
          </w:p>
        </w:tc>
        <w:tc>
          <w:tcPr>
            <w:tcW w:w="1448" w:type="dxa"/>
          </w:tcPr>
          <w:p w14:paraId="507F137B" w14:textId="77777777" w:rsidR="008211DF" w:rsidRPr="009A5899" w:rsidRDefault="005560AD" w:rsidP="00386365">
            <w:pPr>
              <w:spacing w:line="240" w:lineRule="auto"/>
              <w:jc w:val="center"/>
              <w:rPr>
                <w:sz w:val="18"/>
                <w:szCs w:val="18"/>
              </w:rPr>
            </w:pPr>
            <w:r w:rsidRPr="009A5899">
              <w:rPr>
                <w:sz w:val="18"/>
                <w:szCs w:val="18"/>
              </w:rPr>
              <w:t>UC0</w:t>
            </w:r>
            <w:r w:rsidR="00A07DB5" w:rsidRPr="009A5899">
              <w:rPr>
                <w:sz w:val="18"/>
                <w:szCs w:val="18"/>
              </w:rPr>
              <w:t>1</w:t>
            </w:r>
          </w:p>
        </w:tc>
      </w:tr>
      <w:tr w:rsidR="008211DF" w14:paraId="55AE5E17" w14:textId="77777777" w:rsidTr="000926E5">
        <w:trPr>
          <w:trHeight w:val="660"/>
        </w:trPr>
        <w:tc>
          <w:tcPr>
            <w:tcW w:w="1128" w:type="dxa"/>
          </w:tcPr>
          <w:p w14:paraId="4AD2E6AC" w14:textId="77777777" w:rsidR="008211DF" w:rsidRPr="009A5899" w:rsidRDefault="008140C3" w:rsidP="00386365">
            <w:pPr>
              <w:spacing w:line="240" w:lineRule="auto"/>
              <w:jc w:val="center"/>
              <w:rPr>
                <w:sz w:val="18"/>
                <w:szCs w:val="18"/>
              </w:rPr>
            </w:pPr>
            <w:r w:rsidRPr="009A5899">
              <w:rPr>
                <w:sz w:val="18"/>
                <w:szCs w:val="18"/>
              </w:rPr>
              <w:t>RF03</w:t>
            </w:r>
          </w:p>
        </w:tc>
        <w:tc>
          <w:tcPr>
            <w:tcW w:w="6635" w:type="dxa"/>
          </w:tcPr>
          <w:p w14:paraId="17E83059" w14:textId="77777777" w:rsidR="008211DF" w:rsidRPr="009A5899" w:rsidRDefault="0025716D" w:rsidP="00386365">
            <w:pPr>
              <w:spacing w:line="240" w:lineRule="auto"/>
              <w:jc w:val="left"/>
              <w:rPr>
                <w:sz w:val="18"/>
                <w:szCs w:val="18"/>
              </w:rPr>
            </w:pPr>
            <w:r w:rsidRPr="009A5899">
              <w:rPr>
                <w:sz w:val="18"/>
                <w:szCs w:val="18"/>
              </w:rPr>
              <w:t xml:space="preserve">O sistema deve identificar os </w:t>
            </w:r>
            <w:proofErr w:type="spellStart"/>
            <w:r w:rsidR="003F63C7" w:rsidRPr="009A5899">
              <w:rPr>
                <w:sz w:val="18"/>
                <w:szCs w:val="18"/>
              </w:rPr>
              <w:t>Metadados</w:t>
            </w:r>
            <w:proofErr w:type="spellEnd"/>
            <w:r w:rsidRPr="009A5899">
              <w:rPr>
                <w:sz w:val="18"/>
                <w:szCs w:val="18"/>
              </w:rPr>
              <w:t xml:space="preserve"> do arquivo de dados</w:t>
            </w:r>
            <w:r w:rsidR="00386365">
              <w:rPr>
                <w:sz w:val="18"/>
                <w:szCs w:val="18"/>
              </w:rPr>
              <w:t xml:space="preserve">, considerando a primeira linha do arquivo contendo os nomes das </w:t>
            </w:r>
            <w:proofErr w:type="gramStart"/>
            <w:r w:rsidR="00386365">
              <w:rPr>
                <w:sz w:val="18"/>
                <w:szCs w:val="18"/>
              </w:rPr>
              <w:t>colunas</w:t>
            </w:r>
            <w:proofErr w:type="gramEnd"/>
          </w:p>
        </w:tc>
        <w:tc>
          <w:tcPr>
            <w:tcW w:w="1448" w:type="dxa"/>
          </w:tcPr>
          <w:p w14:paraId="41939455" w14:textId="77777777" w:rsidR="008211DF" w:rsidRPr="009A5899" w:rsidRDefault="005560AD" w:rsidP="00386365">
            <w:pPr>
              <w:spacing w:line="240" w:lineRule="auto"/>
              <w:jc w:val="center"/>
              <w:rPr>
                <w:sz w:val="18"/>
                <w:szCs w:val="18"/>
              </w:rPr>
            </w:pPr>
            <w:r w:rsidRPr="009A5899">
              <w:rPr>
                <w:sz w:val="18"/>
                <w:szCs w:val="18"/>
              </w:rPr>
              <w:t>UC01</w:t>
            </w:r>
          </w:p>
        </w:tc>
      </w:tr>
      <w:tr w:rsidR="0025716D" w14:paraId="57724298" w14:textId="77777777" w:rsidTr="0025716D">
        <w:tc>
          <w:tcPr>
            <w:tcW w:w="1128" w:type="dxa"/>
          </w:tcPr>
          <w:p w14:paraId="1D5C70B3" w14:textId="77777777" w:rsidR="0025716D" w:rsidRPr="009A5899" w:rsidRDefault="0025716D" w:rsidP="00386365">
            <w:pPr>
              <w:spacing w:line="240" w:lineRule="auto"/>
              <w:jc w:val="center"/>
              <w:rPr>
                <w:sz w:val="18"/>
                <w:szCs w:val="18"/>
              </w:rPr>
            </w:pPr>
            <w:r w:rsidRPr="009A5899">
              <w:rPr>
                <w:sz w:val="18"/>
                <w:szCs w:val="18"/>
              </w:rPr>
              <w:t>RF04</w:t>
            </w:r>
          </w:p>
        </w:tc>
        <w:tc>
          <w:tcPr>
            <w:tcW w:w="6635" w:type="dxa"/>
          </w:tcPr>
          <w:p w14:paraId="7E5C3C6B" w14:textId="77777777" w:rsidR="0025716D" w:rsidRPr="009A5899" w:rsidRDefault="0025716D" w:rsidP="00386365">
            <w:pPr>
              <w:spacing w:line="240" w:lineRule="auto"/>
              <w:jc w:val="left"/>
              <w:rPr>
                <w:sz w:val="18"/>
                <w:szCs w:val="18"/>
              </w:rPr>
            </w:pPr>
            <w:r w:rsidRPr="009A5899">
              <w:rPr>
                <w:sz w:val="18"/>
                <w:szCs w:val="18"/>
              </w:rPr>
              <w:t>O sistema deve ser capaz de identificar atributos numéricos dentro dos conjuntos de dados</w:t>
            </w:r>
          </w:p>
        </w:tc>
        <w:tc>
          <w:tcPr>
            <w:tcW w:w="1448" w:type="dxa"/>
          </w:tcPr>
          <w:p w14:paraId="3386DA52" w14:textId="77777777" w:rsidR="0025716D" w:rsidRPr="009A5899" w:rsidRDefault="0025716D" w:rsidP="00386365">
            <w:pPr>
              <w:spacing w:line="240" w:lineRule="auto"/>
              <w:jc w:val="center"/>
              <w:rPr>
                <w:sz w:val="18"/>
                <w:szCs w:val="18"/>
              </w:rPr>
            </w:pPr>
            <w:r w:rsidRPr="009A5899">
              <w:rPr>
                <w:sz w:val="18"/>
                <w:szCs w:val="18"/>
              </w:rPr>
              <w:t>UC01</w:t>
            </w:r>
          </w:p>
        </w:tc>
      </w:tr>
      <w:tr w:rsidR="005560AD" w14:paraId="0E2A4E6B" w14:textId="77777777" w:rsidTr="0025716D">
        <w:tc>
          <w:tcPr>
            <w:tcW w:w="1128" w:type="dxa"/>
          </w:tcPr>
          <w:p w14:paraId="5571B402" w14:textId="77777777" w:rsidR="005560AD" w:rsidRPr="009A5899" w:rsidRDefault="005560AD" w:rsidP="00386365">
            <w:pPr>
              <w:spacing w:line="240" w:lineRule="auto"/>
              <w:jc w:val="center"/>
              <w:rPr>
                <w:sz w:val="18"/>
                <w:szCs w:val="18"/>
              </w:rPr>
            </w:pPr>
            <w:r w:rsidRPr="009A5899">
              <w:rPr>
                <w:sz w:val="18"/>
                <w:szCs w:val="18"/>
              </w:rPr>
              <w:t>RF0</w:t>
            </w:r>
            <w:r w:rsidR="0025716D" w:rsidRPr="009A5899">
              <w:rPr>
                <w:sz w:val="18"/>
                <w:szCs w:val="18"/>
              </w:rPr>
              <w:t>5</w:t>
            </w:r>
          </w:p>
        </w:tc>
        <w:tc>
          <w:tcPr>
            <w:tcW w:w="6635" w:type="dxa"/>
          </w:tcPr>
          <w:p w14:paraId="0613950F" w14:textId="77777777" w:rsidR="005560AD" w:rsidRPr="009A5899" w:rsidRDefault="005560AD" w:rsidP="00386365">
            <w:pPr>
              <w:spacing w:line="240" w:lineRule="auto"/>
              <w:jc w:val="left"/>
              <w:rPr>
                <w:sz w:val="18"/>
                <w:szCs w:val="18"/>
              </w:rPr>
            </w:pPr>
            <w:r w:rsidRPr="009A5899">
              <w:rPr>
                <w:sz w:val="18"/>
                <w:szCs w:val="18"/>
              </w:rPr>
              <w:t xml:space="preserve">O sistema deve permitir que o usuário </w:t>
            </w:r>
            <w:proofErr w:type="gramStart"/>
            <w:r w:rsidRPr="009A5899">
              <w:rPr>
                <w:sz w:val="18"/>
                <w:szCs w:val="18"/>
              </w:rPr>
              <w:t>especifique</w:t>
            </w:r>
            <w:proofErr w:type="gramEnd"/>
            <w:r w:rsidRPr="009A5899">
              <w:rPr>
                <w:sz w:val="18"/>
                <w:szCs w:val="18"/>
              </w:rPr>
              <w:t xml:space="preserve"> o caminho onde o Dashboard deve ser armazenado</w:t>
            </w:r>
          </w:p>
        </w:tc>
        <w:tc>
          <w:tcPr>
            <w:tcW w:w="1448" w:type="dxa"/>
          </w:tcPr>
          <w:p w14:paraId="384A1C3E" w14:textId="77777777" w:rsidR="005560AD" w:rsidRPr="009A5899" w:rsidRDefault="005560AD" w:rsidP="00386365">
            <w:pPr>
              <w:spacing w:line="240" w:lineRule="auto"/>
              <w:jc w:val="center"/>
              <w:rPr>
                <w:sz w:val="18"/>
                <w:szCs w:val="18"/>
              </w:rPr>
            </w:pPr>
            <w:r w:rsidRPr="009A5899">
              <w:rPr>
                <w:sz w:val="18"/>
                <w:szCs w:val="18"/>
              </w:rPr>
              <w:t>UC01</w:t>
            </w:r>
          </w:p>
        </w:tc>
      </w:tr>
      <w:tr w:rsidR="005560AD" w14:paraId="7CFF7607" w14:textId="77777777" w:rsidTr="0025716D">
        <w:tc>
          <w:tcPr>
            <w:tcW w:w="1128" w:type="dxa"/>
          </w:tcPr>
          <w:p w14:paraId="080F14D3" w14:textId="77777777" w:rsidR="005560AD" w:rsidRPr="009A5899" w:rsidRDefault="005560AD" w:rsidP="00386365">
            <w:pPr>
              <w:spacing w:line="240" w:lineRule="auto"/>
              <w:jc w:val="center"/>
              <w:rPr>
                <w:sz w:val="18"/>
                <w:szCs w:val="18"/>
              </w:rPr>
            </w:pPr>
            <w:r w:rsidRPr="009A5899">
              <w:rPr>
                <w:sz w:val="18"/>
                <w:szCs w:val="18"/>
              </w:rPr>
              <w:t>RF0</w:t>
            </w:r>
            <w:r w:rsidR="0025716D" w:rsidRPr="009A5899">
              <w:rPr>
                <w:sz w:val="18"/>
                <w:szCs w:val="18"/>
              </w:rPr>
              <w:t>6</w:t>
            </w:r>
          </w:p>
        </w:tc>
        <w:tc>
          <w:tcPr>
            <w:tcW w:w="6635" w:type="dxa"/>
          </w:tcPr>
          <w:p w14:paraId="459E8DBC" w14:textId="77777777" w:rsidR="005560AD" w:rsidRPr="009A5899" w:rsidRDefault="005560AD" w:rsidP="00386365">
            <w:pPr>
              <w:spacing w:line="240" w:lineRule="auto"/>
              <w:jc w:val="left"/>
              <w:rPr>
                <w:sz w:val="18"/>
                <w:szCs w:val="18"/>
              </w:rPr>
            </w:pPr>
            <w:r w:rsidRPr="009A5899">
              <w:rPr>
                <w:sz w:val="18"/>
                <w:szCs w:val="18"/>
              </w:rPr>
              <w:t xml:space="preserve">O sistema deve gerar o Dashboard, </w:t>
            </w:r>
            <w:r w:rsidR="000926E5" w:rsidRPr="009A5899">
              <w:rPr>
                <w:sz w:val="18"/>
                <w:szCs w:val="18"/>
              </w:rPr>
              <w:t>no caminho especificado pelo usuário, copiando automaticamente todos os arquivos necessários</w:t>
            </w:r>
            <w:r w:rsidRPr="009A5899">
              <w:rPr>
                <w:sz w:val="18"/>
                <w:szCs w:val="18"/>
              </w:rPr>
              <w:t>.</w:t>
            </w:r>
          </w:p>
        </w:tc>
        <w:tc>
          <w:tcPr>
            <w:tcW w:w="1448" w:type="dxa"/>
          </w:tcPr>
          <w:p w14:paraId="6EB05024" w14:textId="77777777" w:rsidR="005560AD" w:rsidRPr="009A5899" w:rsidRDefault="005560AD" w:rsidP="00386365">
            <w:pPr>
              <w:spacing w:line="240" w:lineRule="auto"/>
              <w:jc w:val="center"/>
              <w:rPr>
                <w:sz w:val="18"/>
                <w:szCs w:val="18"/>
              </w:rPr>
            </w:pPr>
            <w:r w:rsidRPr="009A5899">
              <w:rPr>
                <w:sz w:val="18"/>
                <w:szCs w:val="18"/>
              </w:rPr>
              <w:t>UC01</w:t>
            </w:r>
          </w:p>
        </w:tc>
      </w:tr>
      <w:tr w:rsidR="000926E5" w14:paraId="35F10A22" w14:textId="77777777" w:rsidTr="0025716D">
        <w:tc>
          <w:tcPr>
            <w:tcW w:w="1128" w:type="dxa"/>
          </w:tcPr>
          <w:p w14:paraId="6F5FDB9B" w14:textId="77777777" w:rsidR="000926E5" w:rsidRPr="009A5899" w:rsidRDefault="00287F3D" w:rsidP="00386365">
            <w:pPr>
              <w:spacing w:line="240" w:lineRule="auto"/>
              <w:jc w:val="center"/>
              <w:rPr>
                <w:sz w:val="18"/>
                <w:szCs w:val="18"/>
              </w:rPr>
            </w:pPr>
            <w:r w:rsidRPr="009A5899">
              <w:rPr>
                <w:sz w:val="18"/>
                <w:szCs w:val="18"/>
              </w:rPr>
              <w:t>RF07</w:t>
            </w:r>
          </w:p>
        </w:tc>
        <w:tc>
          <w:tcPr>
            <w:tcW w:w="6635" w:type="dxa"/>
          </w:tcPr>
          <w:p w14:paraId="4B78CD42" w14:textId="77777777" w:rsidR="000926E5" w:rsidRPr="009A5899" w:rsidRDefault="000926E5" w:rsidP="00386365">
            <w:pPr>
              <w:tabs>
                <w:tab w:val="left" w:pos="1299"/>
              </w:tabs>
              <w:spacing w:line="240" w:lineRule="auto"/>
              <w:jc w:val="left"/>
              <w:rPr>
                <w:sz w:val="18"/>
                <w:szCs w:val="18"/>
              </w:rPr>
            </w:pPr>
            <w:r w:rsidRPr="009A5899">
              <w:rPr>
                <w:sz w:val="18"/>
                <w:szCs w:val="18"/>
              </w:rPr>
              <w:t>O sistema deve compactar o conteúdo completo do Dashboard em um arquivo.</w:t>
            </w:r>
          </w:p>
        </w:tc>
        <w:tc>
          <w:tcPr>
            <w:tcW w:w="1448" w:type="dxa"/>
          </w:tcPr>
          <w:p w14:paraId="746731DE" w14:textId="77777777" w:rsidR="000926E5" w:rsidRPr="009A5899" w:rsidRDefault="000926E5" w:rsidP="00386365">
            <w:pPr>
              <w:spacing w:line="240" w:lineRule="auto"/>
              <w:jc w:val="center"/>
              <w:rPr>
                <w:sz w:val="18"/>
                <w:szCs w:val="18"/>
              </w:rPr>
            </w:pPr>
            <w:r w:rsidRPr="009A5899">
              <w:rPr>
                <w:sz w:val="18"/>
                <w:szCs w:val="18"/>
              </w:rPr>
              <w:t>UC01</w:t>
            </w:r>
          </w:p>
        </w:tc>
      </w:tr>
    </w:tbl>
    <w:p w14:paraId="7B1E972F" w14:textId="77777777" w:rsidR="008211DF" w:rsidRPr="00A71C9D" w:rsidRDefault="007F40EF" w:rsidP="00D170D8">
      <w:pPr>
        <w:jc w:val="center"/>
        <w:rPr>
          <w:sz w:val="20"/>
        </w:rPr>
      </w:pPr>
      <w:r w:rsidRPr="00A71C9D">
        <w:rPr>
          <w:sz w:val="20"/>
        </w:rPr>
        <w:t>Fonte: Elaborada pelo Autor</w:t>
      </w:r>
    </w:p>
    <w:p w14:paraId="5F9AE84C" w14:textId="77777777" w:rsidR="0005590A" w:rsidRDefault="0005590A" w:rsidP="0005590A">
      <w:pPr>
        <w:spacing w:after="160" w:line="240" w:lineRule="auto"/>
        <w:jc w:val="left"/>
        <w:rPr>
          <w:b/>
          <w:sz w:val="20"/>
        </w:rPr>
      </w:pPr>
    </w:p>
    <w:p w14:paraId="54CEA01F" w14:textId="77777777" w:rsidR="004B0AEA" w:rsidRDefault="009337B0" w:rsidP="0005590A">
      <w:pPr>
        <w:spacing w:after="160" w:line="240" w:lineRule="auto"/>
        <w:jc w:val="center"/>
        <w:rPr>
          <w:b/>
          <w:sz w:val="20"/>
        </w:rPr>
      </w:pPr>
      <w:r>
        <w:rPr>
          <w:b/>
          <w:sz w:val="20"/>
        </w:rPr>
        <w:t xml:space="preserve">Tabela </w:t>
      </w:r>
      <w:r w:rsidR="006F43DC">
        <w:rPr>
          <w:b/>
          <w:sz w:val="20"/>
        </w:rPr>
        <w:t>6</w:t>
      </w:r>
      <w:r w:rsidR="009A5899">
        <w:rPr>
          <w:b/>
          <w:sz w:val="20"/>
        </w:rPr>
        <w:t xml:space="preserve"> </w:t>
      </w:r>
      <w:r>
        <w:rPr>
          <w:b/>
          <w:sz w:val="20"/>
        </w:rPr>
        <w:t>– Requisitos não funcionais da aplicação</w:t>
      </w:r>
    </w:p>
    <w:p w14:paraId="15E1B069" w14:textId="77777777" w:rsidR="00211014" w:rsidRDefault="00211014" w:rsidP="00211014">
      <w:pPr>
        <w:spacing w:after="160" w:line="240" w:lineRule="auto"/>
        <w:jc w:val="center"/>
        <w:rPr>
          <w:b/>
          <w:sz w:val="20"/>
        </w:rPr>
      </w:pPr>
    </w:p>
    <w:tbl>
      <w:tblPr>
        <w:tblStyle w:val="Tabelacomgrade"/>
        <w:tblW w:w="0" w:type="auto"/>
        <w:tblLayout w:type="fixed"/>
        <w:tblLook w:val="04A0" w:firstRow="1" w:lastRow="0" w:firstColumn="1" w:lastColumn="0" w:noHBand="0" w:noVBand="1"/>
      </w:tblPr>
      <w:tblGrid>
        <w:gridCol w:w="1242"/>
        <w:gridCol w:w="8045"/>
      </w:tblGrid>
      <w:tr w:rsidR="00637456" w14:paraId="4E603708" w14:textId="77777777" w:rsidTr="005A2700">
        <w:tc>
          <w:tcPr>
            <w:tcW w:w="9287" w:type="dxa"/>
            <w:gridSpan w:val="2"/>
            <w:shd w:val="clear" w:color="auto" w:fill="D9D9D9" w:themeFill="background1" w:themeFillShade="D9"/>
          </w:tcPr>
          <w:p w14:paraId="0E397C3F" w14:textId="77777777" w:rsidR="00637456" w:rsidRPr="00030C7E" w:rsidRDefault="00637456" w:rsidP="007F40EF">
            <w:pPr>
              <w:jc w:val="center"/>
              <w:rPr>
                <w:b/>
                <w:sz w:val="20"/>
                <w:szCs w:val="20"/>
              </w:rPr>
            </w:pPr>
            <w:r w:rsidRPr="00030C7E">
              <w:rPr>
                <w:b/>
                <w:sz w:val="20"/>
                <w:szCs w:val="20"/>
              </w:rPr>
              <w:t xml:space="preserve">Requisitos </w:t>
            </w:r>
            <w:r w:rsidR="007F40EF">
              <w:rPr>
                <w:b/>
                <w:sz w:val="20"/>
                <w:szCs w:val="20"/>
              </w:rPr>
              <w:t>N</w:t>
            </w:r>
            <w:r w:rsidRPr="00030C7E">
              <w:rPr>
                <w:b/>
                <w:sz w:val="20"/>
                <w:szCs w:val="20"/>
              </w:rPr>
              <w:t xml:space="preserve">ão </w:t>
            </w:r>
            <w:r w:rsidR="007F40EF">
              <w:rPr>
                <w:b/>
                <w:sz w:val="20"/>
                <w:szCs w:val="20"/>
              </w:rPr>
              <w:t>F</w:t>
            </w:r>
            <w:r w:rsidRPr="00030C7E">
              <w:rPr>
                <w:b/>
                <w:sz w:val="20"/>
                <w:szCs w:val="20"/>
              </w:rPr>
              <w:t>uncionais</w:t>
            </w:r>
          </w:p>
        </w:tc>
      </w:tr>
      <w:tr w:rsidR="00637456" w:rsidRPr="00637456" w14:paraId="6205B776" w14:textId="77777777" w:rsidTr="005A2700">
        <w:tc>
          <w:tcPr>
            <w:tcW w:w="1242" w:type="dxa"/>
          </w:tcPr>
          <w:p w14:paraId="5C2C05F2" w14:textId="77777777" w:rsidR="00637456" w:rsidRPr="00815B55" w:rsidRDefault="00637456" w:rsidP="00637456">
            <w:pPr>
              <w:jc w:val="center"/>
              <w:rPr>
                <w:b/>
                <w:sz w:val="18"/>
                <w:szCs w:val="18"/>
              </w:rPr>
            </w:pPr>
            <w:r w:rsidRPr="00815B55">
              <w:rPr>
                <w:b/>
                <w:sz w:val="18"/>
                <w:szCs w:val="18"/>
              </w:rPr>
              <w:t>Requisito</w:t>
            </w:r>
          </w:p>
        </w:tc>
        <w:tc>
          <w:tcPr>
            <w:tcW w:w="8045" w:type="dxa"/>
          </w:tcPr>
          <w:p w14:paraId="1FECFF2A" w14:textId="77777777" w:rsidR="00637456" w:rsidRPr="00815B55" w:rsidRDefault="00637456" w:rsidP="00637456">
            <w:pPr>
              <w:jc w:val="center"/>
              <w:rPr>
                <w:b/>
                <w:sz w:val="18"/>
                <w:szCs w:val="18"/>
              </w:rPr>
            </w:pPr>
            <w:r w:rsidRPr="00815B55">
              <w:rPr>
                <w:b/>
                <w:sz w:val="18"/>
                <w:szCs w:val="18"/>
              </w:rPr>
              <w:t>Descrição</w:t>
            </w:r>
          </w:p>
        </w:tc>
      </w:tr>
      <w:tr w:rsidR="00637456" w14:paraId="010B1F14" w14:textId="77777777" w:rsidTr="005A2700">
        <w:tc>
          <w:tcPr>
            <w:tcW w:w="1242" w:type="dxa"/>
          </w:tcPr>
          <w:p w14:paraId="105C1578" w14:textId="77777777" w:rsidR="00637456" w:rsidRPr="00815B55" w:rsidRDefault="00637456" w:rsidP="00386365">
            <w:pPr>
              <w:spacing w:line="240" w:lineRule="auto"/>
              <w:jc w:val="center"/>
              <w:rPr>
                <w:sz w:val="18"/>
                <w:szCs w:val="18"/>
              </w:rPr>
            </w:pPr>
            <w:r w:rsidRPr="00815B55">
              <w:rPr>
                <w:sz w:val="18"/>
                <w:szCs w:val="18"/>
              </w:rPr>
              <w:t>RNF01</w:t>
            </w:r>
          </w:p>
        </w:tc>
        <w:tc>
          <w:tcPr>
            <w:tcW w:w="8045" w:type="dxa"/>
          </w:tcPr>
          <w:p w14:paraId="37B049C7" w14:textId="77777777" w:rsidR="00637456" w:rsidRPr="00815B55" w:rsidRDefault="00637456" w:rsidP="00386365">
            <w:pPr>
              <w:spacing w:line="240" w:lineRule="auto"/>
              <w:jc w:val="left"/>
              <w:rPr>
                <w:sz w:val="18"/>
                <w:szCs w:val="18"/>
              </w:rPr>
            </w:pPr>
            <w:r w:rsidRPr="00815B55">
              <w:rPr>
                <w:sz w:val="18"/>
                <w:szCs w:val="18"/>
              </w:rPr>
              <w:t>Sistema deve ser desenvolvido em Java 8</w:t>
            </w:r>
            <w:r w:rsidR="0025716D" w:rsidRPr="00815B55">
              <w:rPr>
                <w:sz w:val="18"/>
                <w:szCs w:val="18"/>
              </w:rPr>
              <w:t xml:space="preserve"> SE</w:t>
            </w:r>
            <w:r w:rsidRPr="00815B55">
              <w:rPr>
                <w:sz w:val="18"/>
                <w:szCs w:val="18"/>
              </w:rPr>
              <w:t>.</w:t>
            </w:r>
          </w:p>
        </w:tc>
      </w:tr>
      <w:tr w:rsidR="00637456" w14:paraId="15F64BE7" w14:textId="77777777" w:rsidTr="005A2700">
        <w:tc>
          <w:tcPr>
            <w:tcW w:w="1242" w:type="dxa"/>
          </w:tcPr>
          <w:p w14:paraId="22B3F631" w14:textId="77777777" w:rsidR="00637456" w:rsidRPr="00815B55" w:rsidRDefault="00637456" w:rsidP="00386365">
            <w:pPr>
              <w:spacing w:line="240" w:lineRule="auto"/>
              <w:jc w:val="center"/>
              <w:rPr>
                <w:sz w:val="18"/>
                <w:szCs w:val="18"/>
              </w:rPr>
            </w:pPr>
            <w:r w:rsidRPr="00815B55">
              <w:rPr>
                <w:sz w:val="18"/>
                <w:szCs w:val="18"/>
              </w:rPr>
              <w:t>RNF02</w:t>
            </w:r>
          </w:p>
        </w:tc>
        <w:tc>
          <w:tcPr>
            <w:tcW w:w="8045" w:type="dxa"/>
          </w:tcPr>
          <w:p w14:paraId="6CF88AEB" w14:textId="77777777" w:rsidR="00637456" w:rsidRPr="00815B55" w:rsidRDefault="00637456" w:rsidP="00386365">
            <w:pPr>
              <w:spacing w:line="240" w:lineRule="auto"/>
              <w:jc w:val="left"/>
              <w:rPr>
                <w:sz w:val="18"/>
                <w:szCs w:val="18"/>
              </w:rPr>
            </w:pPr>
            <w:r w:rsidRPr="00815B55">
              <w:rPr>
                <w:sz w:val="18"/>
                <w:szCs w:val="18"/>
              </w:rPr>
              <w:t xml:space="preserve">Sistema deve ter interface gráfica simples e intuitiva, com uso de mouse, tendo todas as informações exibidas com clareza e </w:t>
            </w:r>
            <w:r w:rsidR="0070101E" w:rsidRPr="00815B55">
              <w:rPr>
                <w:sz w:val="18"/>
                <w:szCs w:val="18"/>
              </w:rPr>
              <w:t xml:space="preserve">ter funcionalidades </w:t>
            </w:r>
            <w:r w:rsidRPr="00815B55">
              <w:rPr>
                <w:sz w:val="18"/>
                <w:szCs w:val="18"/>
              </w:rPr>
              <w:t>acessíveis por botões</w:t>
            </w:r>
            <w:r w:rsidR="0070101E" w:rsidRPr="00815B55">
              <w:rPr>
                <w:sz w:val="18"/>
                <w:szCs w:val="18"/>
              </w:rPr>
              <w:t xml:space="preserve"> e menus</w:t>
            </w:r>
            <w:r w:rsidRPr="00815B55">
              <w:rPr>
                <w:sz w:val="18"/>
                <w:szCs w:val="18"/>
              </w:rPr>
              <w:t>.</w:t>
            </w:r>
          </w:p>
        </w:tc>
      </w:tr>
      <w:tr w:rsidR="00637456" w14:paraId="7DA3454D" w14:textId="77777777" w:rsidTr="005A2700">
        <w:tc>
          <w:tcPr>
            <w:tcW w:w="1242" w:type="dxa"/>
          </w:tcPr>
          <w:p w14:paraId="24CA95CA" w14:textId="77777777" w:rsidR="00637456" w:rsidRPr="00815B55" w:rsidRDefault="00637456" w:rsidP="00386365">
            <w:pPr>
              <w:spacing w:line="240" w:lineRule="auto"/>
              <w:jc w:val="center"/>
              <w:rPr>
                <w:sz w:val="18"/>
                <w:szCs w:val="18"/>
              </w:rPr>
            </w:pPr>
            <w:r w:rsidRPr="00815B55">
              <w:rPr>
                <w:sz w:val="18"/>
                <w:szCs w:val="18"/>
              </w:rPr>
              <w:t>RNF03</w:t>
            </w:r>
          </w:p>
        </w:tc>
        <w:tc>
          <w:tcPr>
            <w:tcW w:w="8045" w:type="dxa"/>
          </w:tcPr>
          <w:p w14:paraId="0AE13B0E" w14:textId="77777777" w:rsidR="00637456" w:rsidRPr="00815B55" w:rsidRDefault="00637456" w:rsidP="00386365">
            <w:pPr>
              <w:spacing w:line="240" w:lineRule="auto"/>
              <w:jc w:val="left"/>
              <w:rPr>
                <w:sz w:val="18"/>
                <w:szCs w:val="18"/>
              </w:rPr>
            </w:pPr>
            <w:r w:rsidRPr="00815B55">
              <w:rPr>
                <w:sz w:val="18"/>
                <w:szCs w:val="18"/>
              </w:rPr>
              <w:t>O desempenho da geração do Dashboard deve ser alto. O tempo de geração do arquivo destino não deve exceder 30 segundos.</w:t>
            </w:r>
          </w:p>
        </w:tc>
      </w:tr>
      <w:tr w:rsidR="00731DA9" w14:paraId="55569FD9" w14:textId="77777777" w:rsidTr="005A2700">
        <w:tc>
          <w:tcPr>
            <w:tcW w:w="1242" w:type="dxa"/>
          </w:tcPr>
          <w:p w14:paraId="7BA6842B" w14:textId="77777777" w:rsidR="00731DA9" w:rsidRPr="00815B55" w:rsidRDefault="00731DA9" w:rsidP="00386365">
            <w:pPr>
              <w:spacing w:line="240" w:lineRule="auto"/>
              <w:jc w:val="center"/>
              <w:rPr>
                <w:sz w:val="18"/>
                <w:szCs w:val="18"/>
              </w:rPr>
            </w:pPr>
            <w:r w:rsidRPr="00815B55">
              <w:rPr>
                <w:sz w:val="18"/>
                <w:szCs w:val="18"/>
              </w:rPr>
              <w:t>RNF04</w:t>
            </w:r>
          </w:p>
        </w:tc>
        <w:tc>
          <w:tcPr>
            <w:tcW w:w="8045" w:type="dxa"/>
          </w:tcPr>
          <w:p w14:paraId="3E2966B9" w14:textId="77777777" w:rsidR="00731DA9" w:rsidRPr="00815B55" w:rsidRDefault="00731DA9" w:rsidP="00386365">
            <w:pPr>
              <w:spacing w:line="240" w:lineRule="auto"/>
              <w:jc w:val="left"/>
              <w:rPr>
                <w:sz w:val="18"/>
                <w:szCs w:val="18"/>
              </w:rPr>
            </w:pPr>
            <w:r w:rsidRPr="00815B55">
              <w:rPr>
                <w:sz w:val="18"/>
                <w:szCs w:val="18"/>
              </w:rPr>
              <w:t xml:space="preserve">O padrão do arquivo de dados deve ser CSV, com a primeira linha contendo a descrição dos atributos. </w:t>
            </w:r>
          </w:p>
        </w:tc>
      </w:tr>
      <w:tr w:rsidR="00637456" w14:paraId="46CEBDAA" w14:textId="77777777" w:rsidTr="005A2700">
        <w:tc>
          <w:tcPr>
            <w:tcW w:w="1242" w:type="dxa"/>
          </w:tcPr>
          <w:p w14:paraId="773F1D19" w14:textId="77777777" w:rsidR="00637456" w:rsidRPr="00815B55" w:rsidRDefault="00287F3D" w:rsidP="00386365">
            <w:pPr>
              <w:spacing w:line="240" w:lineRule="auto"/>
              <w:jc w:val="center"/>
              <w:rPr>
                <w:sz w:val="18"/>
                <w:szCs w:val="18"/>
              </w:rPr>
            </w:pPr>
            <w:r w:rsidRPr="00815B55">
              <w:rPr>
                <w:sz w:val="18"/>
                <w:szCs w:val="18"/>
              </w:rPr>
              <w:t>RNF05</w:t>
            </w:r>
          </w:p>
        </w:tc>
        <w:tc>
          <w:tcPr>
            <w:tcW w:w="8045" w:type="dxa"/>
          </w:tcPr>
          <w:p w14:paraId="4B4C3D0B" w14:textId="77777777" w:rsidR="00637456" w:rsidRPr="00815B55" w:rsidRDefault="00637456" w:rsidP="00386365">
            <w:pPr>
              <w:spacing w:line="240" w:lineRule="auto"/>
              <w:jc w:val="left"/>
              <w:rPr>
                <w:sz w:val="18"/>
                <w:szCs w:val="18"/>
              </w:rPr>
            </w:pPr>
            <w:r w:rsidRPr="00815B55">
              <w:rPr>
                <w:sz w:val="18"/>
                <w:szCs w:val="18"/>
              </w:rPr>
              <w:t xml:space="preserve">A linguagem de </w:t>
            </w:r>
            <w:r w:rsidR="000926E5" w:rsidRPr="00815B55">
              <w:rPr>
                <w:sz w:val="18"/>
                <w:szCs w:val="18"/>
              </w:rPr>
              <w:t xml:space="preserve">gabaritos </w:t>
            </w:r>
            <w:r w:rsidRPr="00815B55">
              <w:rPr>
                <w:sz w:val="18"/>
                <w:szCs w:val="18"/>
              </w:rPr>
              <w:t xml:space="preserve">a ser aplicada será a Apache </w:t>
            </w:r>
            <w:proofErr w:type="spellStart"/>
            <w:proofErr w:type="gramStart"/>
            <w:r w:rsidRPr="00815B55">
              <w:rPr>
                <w:sz w:val="18"/>
                <w:szCs w:val="18"/>
              </w:rPr>
              <w:t>FreeMarker</w:t>
            </w:r>
            <w:proofErr w:type="spellEnd"/>
            <w:proofErr w:type="gramEnd"/>
            <w:r w:rsidRPr="00815B55">
              <w:rPr>
                <w:sz w:val="18"/>
                <w:szCs w:val="18"/>
              </w:rPr>
              <w:t>.</w:t>
            </w:r>
          </w:p>
        </w:tc>
      </w:tr>
      <w:tr w:rsidR="00637456" w14:paraId="715ED025" w14:textId="77777777" w:rsidTr="005A2700">
        <w:tc>
          <w:tcPr>
            <w:tcW w:w="1242" w:type="dxa"/>
          </w:tcPr>
          <w:p w14:paraId="044F0777" w14:textId="77777777" w:rsidR="00637456" w:rsidRPr="00815B55" w:rsidRDefault="00287F3D" w:rsidP="00386365">
            <w:pPr>
              <w:spacing w:line="240" w:lineRule="auto"/>
              <w:jc w:val="center"/>
              <w:rPr>
                <w:sz w:val="18"/>
                <w:szCs w:val="18"/>
              </w:rPr>
            </w:pPr>
            <w:r w:rsidRPr="00815B55">
              <w:rPr>
                <w:sz w:val="18"/>
                <w:szCs w:val="18"/>
              </w:rPr>
              <w:t>RNF06</w:t>
            </w:r>
          </w:p>
        </w:tc>
        <w:tc>
          <w:tcPr>
            <w:tcW w:w="8045" w:type="dxa"/>
          </w:tcPr>
          <w:p w14:paraId="66DE1880" w14:textId="77777777" w:rsidR="00637456" w:rsidRPr="00815B55" w:rsidRDefault="00637456" w:rsidP="00386365">
            <w:pPr>
              <w:spacing w:line="240" w:lineRule="auto"/>
              <w:jc w:val="left"/>
              <w:rPr>
                <w:sz w:val="18"/>
                <w:szCs w:val="18"/>
              </w:rPr>
            </w:pPr>
            <w:r w:rsidRPr="00815B55">
              <w:rPr>
                <w:sz w:val="18"/>
                <w:szCs w:val="18"/>
              </w:rPr>
              <w:t xml:space="preserve">O formato de </w:t>
            </w:r>
            <w:r w:rsidR="00731DA9" w:rsidRPr="00815B55">
              <w:rPr>
                <w:sz w:val="18"/>
                <w:szCs w:val="18"/>
              </w:rPr>
              <w:t>compactação do arquivo de saída</w:t>
            </w:r>
            <w:r w:rsidRPr="00815B55">
              <w:rPr>
                <w:sz w:val="18"/>
                <w:szCs w:val="18"/>
              </w:rPr>
              <w:t xml:space="preserve"> será ZIP.</w:t>
            </w:r>
          </w:p>
        </w:tc>
      </w:tr>
    </w:tbl>
    <w:p w14:paraId="5D641FFD" w14:textId="77777777" w:rsidR="00637456" w:rsidRPr="00A71C9D" w:rsidRDefault="009337B0" w:rsidP="00D170D8">
      <w:pPr>
        <w:jc w:val="center"/>
        <w:rPr>
          <w:sz w:val="20"/>
        </w:rPr>
      </w:pPr>
      <w:r w:rsidRPr="00A71C9D">
        <w:rPr>
          <w:sz w:val="20"/>
        </w:rPr>
        <w:t>Fonte: Elaborada pelo Autor</w:t>
      </w:r>
    </w:p>
    <w:p w14:paraId="652C132F" w14:textId="77777777" w:rsidR="00AF2565" w:rsidRDefault="00AF2565" w:rsidP="00E94B09"/>
    <w:p w14:paraId="66E8EFF4" w14:textId="77777777" w:rsidR="00684E1A" w:rsidRDefault="0052361D" w:rsidP="00425F6F">
      <w:pPr>
        <w:pStyle w:val="Ttulo1"/>
      </w:pPr>
      <w:bookmarkStart w:id="37" w:name="_Toc35796583"/>
      <w:proofErr w:type="gramStart"/>
      <w:r>
        <w:t>4</w:t>
      </w:r>
      <w:r w:rsidR="00AF2565">
        <w:t xml:space="preserve">.4 </w:t>
      </w:r>
      <w:r w:rsidR="00AA78C2">
        <w:t>Modelo</w:t>
      </w:r>
      <w:proofErr w:type="gramEnd"/>
      <w:r w:rsidR="00AA78C2">
        <w:t xml:space="preserve"> de </w:t>
      </w:r>
      <w:r w:rsidR="00AF2565">
        <w:t>Casos de Uso</w:t>
      </w:r>
      <w:bookmarkEnd w:id="37"/>
    </w:p>
    <w:p w14:paraId="114A437A" w14:textId="77777777" w:rsidR="00EA4573" w:rsidRPr="00EA4573" w:rsidRDefault="00EA4573" w:rsidP="00EA4573"/>
    <w:p w14:paraId="690B5F02" w14:textId="77777777" w:rsidR="008F579F" w:rsidRPr="00E94B09" w:rsidRDefault="00684E1A" w:rsidP="00AA78C2">
      <w:r>
        <w:tab/>
      </w:r>
      <w:r w:rsidR="00AA78C2">
        <w:t xml:space="preserve">O modelo de casos de uso representa as funcionalidades de um sistema observáveis externamente e os elementos externos ao sistema que interagem com este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rsidR="00AA78C2">
        <w:t>.</w:t>
      </w:r>
      <w:r w:rsidR="008F579F">
        <w:t xml:space="preserve"> É um modelo de análise que representa de forma mais refinada os requisitos funcionais do sistema a ser desenvolvido. Este modelo é muito relevante, pois além de direcionar algumas tarefas posteriores ao processo de </w:t>
      </w:r>
      <w:r w:rsidR="008F579F">
        <w:lastRenderedPageBreak/>
        <w:t xml:space="preserve">desenvolvimento, força os desenvolvedores a </w:t>
      </w:r>
      <w:r w:rsidR="00FA4429">
        <w:t>projetar</w:t>
      </w:r>
      <w:r w:rsidR="008F579F">
        <w:t xml:space="preserve"> a solução de acordo com as necessidades específicas do usuário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rsidR="008F579F">
        <w:t>.</w:t>
      </w:r>
    </w:p>
    <w:p w14:paraId="7448B8B3" w14:textId="77777777" w:rsidR="005A2700" w:rsidRDefault="00BE4FA5" w:rsidP="00BE4FA5">
      <w:r>
        <w:tab/>
      </w:r>
      <w:r w:rsidR="00AF2565">
        <w:t xml:space="preserve">Na </w:t>
      </w:r>
      <w:r w:rsidR="00E75361">
        <w:t>visão d</w:t>
      </w:r>
      <w:r w:rsidR="00AF2565">
        <w:t>o usuário, a aplicação terá um único caso de uso, como pode ser verificado no diagrama de casos de uso</w:t>
      </w:r>
      <w:r w:rsidR="00C727FB">
        <w:t xml:space="preserve"> UML</w:t>
      </w:r>
      <w:r w:rsidR="00F04874">
        <w:t>,</w:t>
      </w:r>
      <w:r w:rsidR="00E75361">
        <w:t xml:space="preserve"> </w:t>
      </w:r>
      <w:r w:rsidR="00C05DDE">
        <w:t>representado</w:t>
      </w:r>
      <w:r w:rsidR="00F04874">
        <w:t xml:space="preserve"> </w:t>
      </w:r>
      <w:r w:rsidR="00E75361">
        <w:t xml:space="preserve">na Figura </w:t>
      </w:r>
      <w:r w:rsidR="00684E1A">
        <w:t>1</w:t>
      </w:r>
      <w:r w:rsidR="00291AB4">
        <w:t>0</w:t>
      </w:r>
      <w:r w:rsidR="00AF2565">
        <w:t>.</w:t>
      </w:r>
    </w:p>
    <w:p w14:paraId="24E2973A" w14:textId="77777777" w:rsidR="00684E1A" w:rsidRDefault="00684E1A" w:rsidP="00F04874">
      <w:pPr>
        <w:ind w:firstLine="709"/>
        <w:rPr>
          <w:b/>
          <w:sz w:val="20"/>
        </w:rPr>
      </w:pPr>
    </w:p>
    <w:p w14:paraId="23D04AA3" w14:textId="77777777" w:rsidR="00E75361" w:rsidRDefault="00E75361" w:rsidP="00C05DDE">
      <w:pPr>
        <w:jc w:val="center"/>
        <w:rPr>
          <w:b/>
          <w:sz w:val="20"/>
        </w:rPr>
      </w:pPr>
      <w:r>
        <w:rPr>
          <w:b/>
          <w:sz w:val="20"/>
        </w:rPr>
        <w:t xml:space="preserve">Figura </w:t>
      </w:r>
      <w:r w:rsidR="00684E1A">
        <w:rPr>
          <w:b/>
          <w:sz w:val="20"/>
        </w:rPr>
        <w:t>1</w:t>
      </w:r>
      <w:r w:rsidR="00291AB4">
        <w:rPr>
          <w:b/>
          <w:sz w:val="20"/>
        </w:rPr>
        <w:t>0</w:t>
      </w:r>
      <w:r>
        <w:rPr>
          <w:b/>
          <w:sz w:val="20"/>
        </w:rPr>
        <w:t xml:space="preserve"> – Diagrama de caso de uso UC01</w:t>
      </w:r>
    </w:p>
    <w:p w14:paraId="08CC1C65" w14:textId="77777777" w:rsidR="001E3187" w:rsidRPr="00E75361" w:rsidRDefault="001E3187" w:rsidP="00C05DDE">
      <w:pPr>
        <w:jc w:val="center"/>
        <w:rPr>
          <w:b/>
          <w:sz w:val="20"/>
        </w:rPr>
      </w:pPr>
    </w:p>
    <w:p w14:paraId="196A059E" w14:textId="77777777" w:rsidR="00AF2565" w:rsidRDefault="00AF2565" w:rsidP="00AF2565">
      <w:pPr>
        <w:jc w:val="center"/>
      </w:pPr>
      <w:r>
        <w:rPr>
          <w:noProof/>
          <w:lang w:eastAsia="pt-BR"/>
        </w:rPr>
        <w:drawing>
          <wp:inline distT="0" distB="0" distL="0" distR="0" wp14:anchorId="1F8A8BA8" wp14:editId="4E8BE7C4">
            <wp:extent cx="3306041" cy="1598890"/>
            <wp:effectExtent l="0" t="0" r="0"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arDashboard.jpg"/>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306576" cy="1599149"/>
                    </a:xfrm>
                    <a:prstGeom prst="rect">
                      <a:avLst/>
                    </a:prstGeom>
                  </pic:spPr>
                </pic:pic>
              </a:graphicData>
            </a:graphic>
          </wp:inline>
        </w:drawing>
      </w:r>
    </w:p>
    <w:p w14:paraId="13663759" w14:textId="77777777" w:rsidR="00AF2565" w:rsidRPr="00F5688F" w:rsidRDefault="00E75361" w:rsidP="00C05DDE">
      <w:pPr>
        <w:jc w:val="center"/>
        <w:rPr>
          <w:sz w:val="20"/>
        </w:rPr>
      </w:pPr>
      <w:r w:rsidRPr="00F5688F">
        <w:rPr>
          <w:sz w:val="20"/>
        </w:rPr>
        <w:t>Fonte: Elaborada pelo Autor</w:t>
      </w:r>
    </w:p>
    <w:p w14:paraId="5366069B" w14:textId="77777777" w:rsidR="00EC0DD4" w:rsidRPr="00E75361" w:rsidRDefault="00EC0DD4" w:rsidP="00C05DDE">
      <w:pPr>
        <w:jc w:val="center"/>
        <w:rPr>
          <w:b/>
          <w:sz w:val="20"/>
        </w:rPr>
      </w:pPr>
    </w:p>
    <w:p w14:paraId="0C1847C5" w14:textId="77777777" w:rsidR="00C94A40" w:rsidRDefault="00A54BBE" w:rsidP="00A54BBE">
      <w:r>
        <w:tab/>
      </w:r>
      <w:r w:rsidR="00C94A40">
        <w:t>O único ator do caso de uso é o Usuário. Este é o indivíduo que possui um arquivo CSV e pretende obter um Dashboard a partir de especificações que serão passadas ao sistema.</w:t>
      </w:r>
    </w:p>
    <w:p w14:paraId="1A8613C8" w14:textId="77777777" w:rsidR="00C94A40" w:rsidRDefault="00C94A40" w:rsidP="00A54BBE">
      <w:r>
        <w:tab/>
      </w:r>
      <w:r w:rsidR="00AF2565">
        <w:t xml:space="preserve">A descrição do caso de uso UC01 </w:t>
      </w:r>
      <w:r w:rsidR="00246861">
        <w:t xml:space="preserve">– </w:t>
      </w:r>
      <w:proofErr w:type="spellStart"/>
      <w:proofErr w:type="gramStart"/>
      <w:r w:rsidR="00246861">
        <w:t>Gerar_Dashboard</w:t>
      </w:r>
      <w:proofErr w:type="spellEnd"/>
      <w:proofErr w:type="gramEnd"/>
      <w:r w:rsidR="00246861">
        <w:t xml:space="preserve"> foi detalhada considerando o processo completo de geração do Dashboard do ponto de vista do usuário da aplicação. </w:t>
      </w:r>
    </w:p>
    <w:p w14:paraId="24B19083" w14:textId="77777777" w:rsidR="00AF2565" w:rsidRDefault="00246861" w:rsidP="00A54BBE">
      <w:r>
        <w:t>Este de</w:t>
      </w:r>
      <w:r w:rsidR="00E75361">
        <w:t xml:space="preserve">talhamento pode ser observado na Tabela </w:t>
      </w:r>
      <w:r w:rsidR="00393DA4">
        <w:t>7</w:t>
      </w:r>
      <w:r>
        <w:t>.</w:t>
      </w:r>
    </w:p>
    <w:p w14:paraId="4B01B58D" w14:textId="77777777" w:rsidR="00246861" w:rsidRDefault="00246861" w:rsidP="00AF2565"/>
    <w:p w14:paraId="1B9EB266" w14:textId="77777777" w:rsidR="00E75361" w:rsidRDefault="00E75361" w:rsidP="00F74408">
      <w:pPr>
        <w:jc w:val="center"/>
        <w:rPr>
          <w:b/>
          <w:sz w:val="20"/>
        </w:rPr>
      </w:pPr>
      <w:r>
        <w:rPr>
          <w:b/>
          <w:sz w:val="20"/>
        </w:rPr>
        <w:t xml:space="preserve">Tabela </w:t>
      </w:r>
      <w:r w:rsidR="00393DA4">
        <w:rPr>
          <w:b/>
          <w:sz w:val="20"/>
        </w:rPr>
        <w:t>7</w:t>
      </w:r>
      <w:r w:rsidR="003A314E">
        <w:rPr>
          <w:b/>
          <w:sz w:val="20"/>
        </w:rPr>
        <w:t xml:space="preserve"> </w:t>
      </w:r>
      <w:r>
        <w:rPr>
          <w:b/>
          <w:sz w:val="20"/>
        </w:rPr>
        <w:t>– Descrição do caso de uso UC01</w:t>
      </w:r>
    </w:p>
    <w:p w14:paraId="322EB42B" w14:textId="77777777" w:rsidR="001E3187" w:rsidRPr="00E75361" w:rsidRDefault="001E3187" w:rsidP="00F74408">
      <w:pPr>
        <w:jc w:val="center"/>
        <w:rPr>
          <w:b/>
          <w:sz w:val="20"/>
        </w:rPr>
      </w:pPr>
    </w:p>
    <w:tbl>
      <w:tblPr>
        <w:tblStyle w:val="Tabelacomgrade"/>
        <w:tblW w:w="0" w:type="auto"/>
        <w:tblLook w:val="04A0" w:firstRow="1" w:lastRow="0" w:firstColumn="1" w:lastColumn="0" w:noHBand="0" w:noVBand="1"/>
      </w:tblPr>
      <w:tblGrid>
        <w:gridCol w:w="2235"/>
        <w:gridCol w:w="6804"/>
      </w:tblGrid>
      <w:tr w:rsidR="00246861" w14:paraId="7AEEFDC1" w14:textId="77777777" w:rsidTr="00BF6B87">
        <w:tc>
          <w:tcPr>
            <w:tcW w:w="9039" w:type="dxa"/>
            <w:gridSpan w:val="2"/>
            <w:shd w:val="clear" w:color="auto" w:fill="D9D9D9" w:themeFill="background1" w:themeFillShade="D9"/>
          </w:tcPr>
          <w:p w14:paraId="44C2A98A" w14:textId="77777777" w:rsidR="00246861" w:rsidRPr="00EA4573" w:rsidRDefault="00246861" w:rsidP="00246861">
            <w:pPr>
              <w:jc w:val="left"/>
              <w:rPr>
                <w:sz w:val="18"/>
                <w:szCs w:val="18"/>
              </w:rPr>
            </w:pPr>
            <w:r w:rsidRPr="00EA4573">
              <w:rPr>
                <w:b/>
                <w:sz w:val="18"/>
                <w:szCs w:val="18"/>
              </w:rPr>
              <w:t xml:space="preserve">UC01 – Caso de uso </w:t>
            </w:r>
            <w:proofErr w:type="spellStart"/>
            <w:proofErr w:type="gramStart"/>
            <w:r w:rsidRPr="00EA4573">
              <w:rPr>
                <w:b/>
                <w:sz w:val="18"/>
                <w:szCs w:val="18"/>
              </w:rPr>
              <w:t>Gerar_Dashboard</w:t>
            </w:r>
            <w:proofErr w:type="spellEnd"/>
            <w:proofErr w:type="gramEnd"/>
            <w:r w:rsidRPr="00EA4573">
              <w:rPr>
                <w:b/>
                <w:sz w:val="18"/>
                <w:szCs w:val="18"/>
              </w:rPr>
              <w:t>:</w:t>
            </w:r>
            <w:r w:rsidRPr="00EA4573">
              <w:rPr>
                <w:sz w:val="18"/>
                <w:szCs w:val="18"/>
              </w:rPr>
              <w:t xml:space="preserve"> Permite ao usuário especificar o arquivo de dados, os atributos a serem usados como dimensões nos gráficos e o caminho para a geração do arquivo compactado com o Dashboard completo.</w:t>
            </w:r>
          </w:p>
        </w:tc>
      </w:tr>
      <w:tr w:rsidR="00246861" w14:paraId="460151A0" w14:textId="77777777" w:rsidTr="00BF6B87">
        <w:tc>
          <w:tcPr>
            <w:tcW w:w="2235" w:type="dxa"/>
            <w:shd w:val="clear" w:color="auto" w:fill="D9D9D9" w:themeFill="background1" w:themeFillShade="D9"/>
          </w:tcPr>
          <w:p w14:paraId="3D89C129" w14:textId="77777777" w:rsidR="00246861" w:rsidRPr="00EA4573" w:rsidRDefault="00C94A40" w:rsidP="00246861">
            <w:pPr>
              <w:jc w:val="left"/>
              <w:rPr>
                <w:color w:val="000000" w:themeColor="text1"/>
                <w:sz w:val="18"/>
                <w:szCs w:val="18"/>
              </w:rPr>
            </w:pPr>
            <w:r>
              <w:rPr>
                <w:color w:val="000000" w:themeColor="text1"/>
                <w:sz w:val="18"/>
                <w:szCs w:val="18"/>
              </w:rPr>
              <w:t>Ator</w:t>
            </w:r>
            <w:r w:rsidR="00246861" w:rsidRPr="00EA4573">
              <w:rPr>
                <w:color w:val="000000" w:themeColor="text1"/>
                <w:sz w:val="18"/>
                <w:szCs w:val="18"/>
              </w:rPr>
              <w:t>:</w:t>
            </w:r>
          </w:p>
        </w:tc>
        <w:tc>
          <w:tcPr>
            <w:tcW w:w="6804" w:type="dxa"/>
          </w:tcPr>
          <w:p w14:paraId="68C41909" w14:textId="77777777" w:rsidR="00C94A40" w:rsidRPr="00EA4573" w:rsidRDefault="00C94A40" w:rsidP="001035E6">
            <w:pPr>
              <w:spacing w:line="240" w:lineRule="auto"/>
              <w:jc w:val="left"/>
              <w:rPr>
                <w:sz w:val="18"/>
                <w:szCs w:val="18"/>
              </w:rPr>
            </w:pPr>
            <w:r>
              <w:rPr>
                <w:sz w:val="18"/>
                <w:szCs w:val="18"/>
              </w:rPr>
              <w:t xml:space="preserve">Usuário </w:t>
            </w:r>
          </w:p>
        </w:tc>
      </w:tr>
      <w:tr w:rsidR="00C94A40" w14:paraId="46AE496B" w14:textId="77777777" w:rsidTr="00BF6B87">
        <w:tc>
          <w:tcPr>
            <w:tcW w:w="2235" w:type="dxa"/>
            <w:shd w:val="clear" w:color="auto" w:fill="D9D9D9" w:themeFill="background1" w:themeFillShade="D9"/>
          </w:tcPr>
          <w:p w14:paraId="3BA53B6B" w14:textId="77777777" w:rsidR="00C94A40" w:rsidRPr="00EA4573" w:rsidRDefault="00C94A40" w:rsidP="009A66C3">
            <w:pPr>
              <w:jc w:val="left"/>
              <w:rPr>
                <w:color w:val="000000" w:themeColor="text1"/>
                <w:sz w:val="18"/>
                <w:szCs w:val="18"/>
              </w:rPr>
            </w:pPr>
            <w:r w:rsidRPr="00EA4573">
              <w:rPr>
                <w:color w:val="000000" w:themeColor="text1"/>
                <w:sz w:val="18"/>
                <w:szCs w:val="18"/>
              </w:rPr>
              <w:t>Pré-condições:</w:t>
            </w:r>
          </w:p>
        </w:tc>
        <w:tc>
          <w:tcPr>
            <w:tcW w:w="6804" w:type="dxa"/>
          </w:tcPr>
          <w:p w14:paraId="4CE55EF9" w14:textId="77777777" w:rsidR="00C94A40" w:rsidRDefault="00C94A40" w:rsidP="009A66C3">
            <w:pPr>
              <w:spacing w:line="240" w:lineRule="auto"/>
              <w:jc w:val="left"/>
              <w:rPr>
                <w:sz w:val="18"/>
                <w:szCs w:val="18"/>
              </w:rPr>
            </w:pPr>
            <w:r>
              <w:rPr>
                <w:sz w:val="18"/>
                <w:szCs w:val="18"/>
              </w:rPr>
              <w:t>Usuário possui arquivo CSV contendo os nomes dos atributos na primeira linha do arquivo.</w:t>
            </w:r>
          </w:p>
          <w:p w14:paraId="16794DE7" w14:textId="77777777" w:rsidR="00C94A40" w:rsidRPr="00EA4573" w:rsidRDefault="00C94A40" w:rsidP="009A66C3">
            <w:pPr>
              <w:spacing w:line="240" w:lineRule="auto"/>
              <w:jc w:val="left"/>
              <w:rPr>
                <w:sz w:val="18"/>
                <w:szCs w:val="18"/>
              </w:rPr>
            </w:pPr>
            <w:r>
              <w:rPr>
                <w:sz w:val="18"/>
                <w:szCs w:val="18"/>
              </w:rPr>
              <w:t xml:space="preserve">Usuário executa a aplicação </w:t>
            </w:r>
            <w:proofErr w:type="spellStart"/>
            <w:proofErr w:type="gramStart"/>
            <w:r>
              <w:rPr>
                <w:sz w:val="18"/>
                <w:szCs w:val="18"/>
              </w:rPr>
              <w:t>DashGen</w:t>
            </w:r>
            <w:proofErr w:type="spellEnd"/>
            <w:proofErr w:type="gramEnd"/>
          </w:p>
        </w:tc>
      </w:tr>
      <w:tr w:rsidR="00C94A40" w14:paraId="1DFD4D55" w14:textId="77777777" w:rsidTr="00B85F07">
        <w:tc>
          <w:tcPr>
            <w:tcW w:w="2235" w:type="dxa"/>
            <w:tcBorders>
              <w:bottom w:val="single" w:sz="4" w:space="0" w:color="auto"/>
            </w:tcBorders>
            <w:shd w:val="clear" w:color="auto" w:fill="D9D9D9" w:themeFill="background1" w:themeFillShade="D9"/>
          </w:tcPr>
          <w:p w14:paraId="2743780C" w14:textId="77777777" w:rsidR="00C94A40" w:rsidRPr="00EA4573" w:rsidRDefault="00033D44" w:rsidP="00246861">
            <w:pPr>
              <w:jc w:val="left"/>
              <w:rPr>
                <w:color w:val="000000" w:themeColor="text1"/>
                <w:sz w:val="18"/>
                <w:szCs w:val="18"/>
              </w:rPr>
            </w:pPr>
            <w:r>
              <w:rPr>
                <w:color w:val="000000" w:themeColor="text1"/>
                <w:sz w:val="18"/>
                <w:szCs w:val="18"/>
              </w:rPr>
              <w:t>Fluxo Principal</w:t>
            </w:r>
            <w:r w:rsidR="00C94A40" w:rsidRPr="00EA4573">
              <w:rPr>
                <w:color w:val="000000" w:themeColor="text1"/>
                <w:sz w:val="18"/>
                <w:szCs w:val="18"/>
              </w:rPr>
              <w:t>:</w:t>
            </w:r>
          </w:p>
        </w:tc>
        <w:tc>
          <w:tcPr>
            <w:tcW w:w="6804" w:type="dxa"/>
          </w:tcPr>
          <w:p w14:paraId="62612698" w14:textId="77777777" w:rsidR="00C94A40" w:rsidRDefault="00C94A40" w:rsidP="002D2717">
            <w:pPr>
              <w:pStyle w:val="PargrafodaLista"/>
              <w:numPr>
                <w:ilvl w:val="0"/>
                <w:numId w:val="3"/>
              </w:numPr>
              <w:spacing w:line="240" w:lineRule="auto"/>
              <w:ind w:left="357" w:hanging="357"/>
              <w:jc w:val="left"/>
              <w:rPr>
                <w:sz w:val="18"/>
                <w:szCs w:val="18"/>
              </w:rPr>
            </w:pPr>
            <w:r w:rsidRPr="00EA4573">
              <w:rPr>
                <w:sz w:val="18"/>
                <w:szCs w:val="18"/>
              </w:rPr>
              <w:t xml:space="preserve">O usuário informa o caminho para o arquivo CSV clicando sobre o botão </w:t>
            </w:r>
            <w:r w:rsidR="00B85F07">
              <w:rPr>
                <w:sz w:val="18"/>
                <w:szCs w:val="18"/>
              </w:rPr>
              <w:t>“</w:t>
            </w:r>
            <w:r w:rsidRPr="00EA4573">
              <w:rPr>
                <w:sz w:val="18"/>
                <w:szCs w:val="18"/>
              </w:rPr>
              <w:t>Arquivo CSV</w:t>
            </w:r>
            <w:r w:rsidR="00B85F07">
              <w:rPr>
                <w:sz w:val="18"/>
                <w:szCs w:val="18"/>
              </w:rPr>
              <w:t>”</w:t>
            </w:r>
            <w:r w:rsidRPr="00EA4573">
              <w:rPr>
                <w:sz w:val="18"/>
                <w:szCs w:val="18"/>
              </w:rPr>
              <w:t>;</w:t>
            </w:r>
          </w:p>
          <w:p w14:paraId="441284F0" w14:textId="77777777" w:rsidR="00C94A40" w:rsidRPr="009A66C3" w:rsidRDefault="00C94A40" w:rsidP="002D2717">
            <w:pPr>
              <w:pStyle w:val="PargrafodaLista"/>
              <w:numPr>
                <w:ilvl w:val="0"/>
                <w:numId w:val="3"/>
              </w:numPr>
              <w:spacing w:line="240" w:lineRule="auto"/>
              <w:ind w:left="357" w:hanging="357"/>
              <w:jc w:val="left"/>
              <w:rPr>
                <w:sz w:val="18"/>
                <w:szCs w:val="18"/>
              </w:rPr>
            </w:pPr>
            <w:r w:rsidRPr="009A66C3">
              <w:rPr>
                <w:sz w:val="18"/>
                <w:szCs w:val="18"/>
              </w:rPr>
              <w:t>Sistema acessa o conteúdo</w:t>
            </w:r>
            <w:proofErr w:type="gramStart"/>
            <w:r w:rsidRPr="009A66C3">
              <w:rPr>
                <w:sz w:val="18"/>
                <w:szCs w:val="18"/>
              </w:rPr>
              <w:t xml:space="preserve">  </w:t>
            </w:r>
            <w:proofErr w:type="gramEnd"/>
            <w:r w:rsidRPr="009A66C3">
              <w:rPr>
                <w:sz w:val="18"/>
                <w:szCs w:val="18"/>
              </w:rPr>
              <w:t>do arquivo para obter a lista de atributos e identifica entre estes os que são de tipo numérico.</w:t>
            </w:r>
            <w:r w:rsidR="009A66C3" w:rsidRPr="009A66C3">
              <w:rPr>
                <w:sz w:val="18"/>
                <w:szCs w:val="18"/>
              </w:rPr>
              <w:t xml:space="preserve"> Carrega as caixas de seleção de atributo de dimensão e, caso haja atributos numéricos, carrega estes para a caixa de seleção de atributo de somatória.</w:t>
            </w:r>
          </w:p>
          <w:p w14:paraId="1582BE5C" w14:textId="77777777" w:rsidR="00C94A40" w:rsidRDefault="00C94A40" w:rsidP="002D2717">
            <w:pPr>
              <w:pStyle w:val="PargrafodaLista"/>
              <w:numPr>
                <w:ilvl w:val="0"/>
                <w:numId w:val="3"/>
              </w:numPr>
              <w:spacing w:line="240" w:lineRule="auto"/>
              <w:ind w:left="357" w:hanging="357"/>
              <w:jc w:val="left"/>
              <w:rPr>
                <w:sz w:val="18"/>
                <w:szCs w:val="18"/>
              </w:rPr>
            </w:pPr>
            <w:r w:rsidRPr="00EA4573">
              <w:rPr>
                <w:sz w:val="18"/>
                <w:szCs w:val="18"/>
              </w:rPr>
              <w:t xml:space="preserve">O usuário informa o caminho para armazenamento do dashboard a ser gerado clicando sobre o botão </w:t>
            </w:r>
            <w:r w:rsidR="00B85F07">
              <w:rPr>
                <w:sz w:val="18"/>
                <w:szCs w:val="18"/>
              </w:rPr>
              <w:t>“</w:t>
            </w:r>
            <w:r w:rsidRPr="00EA4573">
              <w:rPr>
                <w:sz w:val="18"/>
                <w:szCs w:val="18"/>
              </w:rPr>
              <w:t>Selecionar Destino</w:t>
            </w:r>
            <w:r w:rsidR="00B85F07">
              <w:rPr>
                <w:sz w:val="18"/>
                <w:szCs w:val="18"/>
              </w:rPr>
              <w:t>”</w:t>
            </w:r>
            <w:r w:rsidRPr="00EA4573">
              <w:rPr>
                <w:sz w:val="18"/>
                <w:szCs w:val="18"/>
              </w:rPr>
              <w:t>;</w:t>
            </w:r>
          </w:p>
          <w:p w14:paraId="53CD9AB9" w14:textId="77777777" w:rsidR="00C94A40" w:rsidRPr="00EA4573" w:rsidRDefault="00C94A40" w:rsidP="002D2717">
            <w:pPr>
              <w:pStyle w:val="PargrafodaLista"/>
              <w:numPr>
                <w:ilvl w:val="0"/>
                <w:numId w:val="3"/>
              </w:numPr>
              <w:spacing w:line="240" w:lineRule="auto"/>
              <w:ind w:left="357" w:hanging="357"/>
              <w:jc w:val="left"/>
              <w:rPr>
                <w:sz w:val="18"/>
                <w:szCs w:val="18"/>
              </w:rPr>
            </w:pPr>
            <w:r>
              <w:rPr>
                <w:sz w:val="18"/>
                <w:szCs w:val="18"/>
              </w:rPr>
              <w:t>Sistema registra o descritor do</w:t>
            </w:r>
            <w:r w:rsidR="009A66C3">
              <w:rPr>
                <w:sz w:val="18"/>
                <w:szCs w:val="18"/>
              </w:rPr>
              <w:t xml:space="preserve"> sistema de arquivos para o</w:t>
            </w:r>
            <w:r>
              <w:rPr>
                <w:sz w:val="18"/>
                <w:szCs w:val="18"/>
              </w:rPr>
              <w:t xml:space="preserve"> diretório de </w:t>
            </w:r>
            <w:r>
              <w:rPr>
                <w:sz w:val="18"/>
                <w:szCs w:val="18"/>
              </w:rPr>
              <w:lastRenderedPageBreak/>
              <w:t>destino</w:t>
            </w:r>
          </w:p>
          <w:p w14:paraId="11B59A1B" w14:textId="77777777" w:rsidR="00C94A40" w:rsidRDefault="00C94A40" w:rsidP="002D2717">
            <w:pPr>
              <w:pStyle w:val="PargrafodaLista"/>
              <w:numPr>
                <w:ilvl w:val="0"/>
                <w:numId w:val="3"/>
              </w:numPr>
              <w:spacing w:line="240" w:lineRule="auto"/>
              <w:ind w:left="357" w:hanging="357"/>
              <w:jc w:val="left"/>
              <w:rPr>
                <w:sz w:val="18"/>
                <w:szCs w:val="18"/>
              </w:rPr>
            </w:pPr>
            <w:r w:rsidRPr="00EA4573">
              <w:rPr>
                <w:sz w:val="18"/>
                <w:szCs w:val="18"/>
              </w:rPr>
              <w:t>O usuário determina o título do dashboard a ser exibido no topo da página, digitando-o na caixa de texto apropriada;</w:t>
            </w:r>
          </w:p>
          <w:p w14:paraId="7EE5AAB0" w14:textId="77777777" w:rsidR="009A66C3" w:rsidRPr="00EA4573" w:rsidRDefault="009A66C3" w:rsidP="002D2717">
            <w:pPr>
              <w:pStyle w:val="PargrafodaLista"/>
              <w:numPr>
                <w:ilvl w:val="0"/>
                <w:numId w:val="3"/>
              </w:numPr>
              <w:spacing w:line="240" w:lineRule="auto"/>
              <w:ind w:left="357" w:hanging="357"/>
              <w:jc w:val="left"/>
              <w:rPr>
                <w:sz w:val="18"/>
                <w:szCs w:val="18"/>
              </w:rPr>
            </w:pPr>
            <w:r>
              <w:rPr>
                <w:sz w:val="18"/>
                <w:szCs w:val="18"/>
              </w:rPr>
              <w:t>Sistema registra o título do dashboard.</w:t>
            </w:r>
          </w:p>
          <w:p w14:paraId="4BD21A92" w14:textId="77777777" w:rsidR="00C94A40" w:rsidRPr="00EA4573" w:rsidRDefault="009A66C3" w:rsidP="002D2717">
            <w:pPr>
              <w:pStyle w:val="PargrafodaLista"/>
              <w:numPr>
                <w:ilvl w:val="0"/>
                <w:numId w:val="3"/>
              </w:numPr>
              <w:spacing w:line="240" w:lineRule="auto"/>
              <w:ind w:left="357" w:hanging="357"/>
              <w:jc w:val="left"/>
              <w:rPr>
                <w:sz w:val="18"/>
                <w:szCs w:val="18"/>
              </w:rPr>
            </w:pPr>
            <w:r>
              <w:rPr>
                <w:sz w:val="18"/>
                <w:szCs w:val="18"/>
              </w:rPr>
              <w:t>Usuário</w:t>
            </w:r>
            <w:r w:rsidR="00C94A40" w:rsidRPr="00EA4573">
              <w:rPr>
                <w:sz w:val="18"/>
                <w:szCs w:val="18"/>
              </w:rPr>
              <w:t xml:space="preserve"> digita o nome a ser exibido no topo do gráfico na caixa de texto Título do Gráfico;</w:t>
            </w:r>
          </w:p>
          <w:p w14:paraId="56523DF6" w14:textId="77777777" w:rsidR="00C94A40" w:rsidRPr="00EA4573" w:rsidRDefault="009A66C3" w:rsidP="002D2717">
            <w:pPr>
              <w:pStyle w:val="PargrafodaLista"/>
              <w:numPr>
                <w:ilvl w:val="0"/>
                <w:numId w:val="3"/>
              </w:numPr>
              <w:spacing w:line="240" w:lineRule="auto"/>
              <w:ind w:left="357" w:hanging="357"/>
              <w:jc w:val="left"/>
              <w:rPr>
                <w:sz w:val="18"/>
                <w:szCs w:val="18"/>
              </w:rPr>
            </w:pPr>
            <w:r>
              <w:rPr>
                <w:sz w:val="18"/>
                <w:szCs w:val="18"/>
              </w:rPr>
              <w:t>Usuário s</w:t>
            </w:r>
            <w:r w:rsidR="00C94A40" w:rsidRPr="00EA4573">
              <w:rPr>
                <w:sz w:val="18"/>
                <w:szCs w:val="18"/>
              </w:rPr>
              <w:t xml:space="preserve">eleciona o atributo desejado como dimensão principal para o gráfico na lista </w:t>
            </w:r>
            <w:r w:rsidR="00B85F07">
              <w:rPr>
                <w:sz w:val="18"/>
                <w:szCs w:val="18"/>
              </w:rPr>
              <w:t>“</w:t>
            </w:r>
            <w:r w:rsidR="00C94A40" w:rsidRPr="00EA4573">
              <w:rPr>
                <w:sz w:val="18"/>
                <w:szCs w:val="18"/>
              </w:rPr>
              <w:t>Atributo Dimensão</w:t>
            </w:r>
            <w:r w:rsidR="00B85F07">
              <w:rPr>
                <w:sz w:val="18"/>
                <w:szCs w:val="18"/>
              </w:rPr>
              <w:t>”</w:t>
            </w:r>
            <w:r w:rsidR="00C94A40" w:rsidRPr="00EA4573">
              <w:rPr>
                <w:sz w:val="18"/>
                <w:szCs w:val="18"/>
              </w:rPr>
              <w:t>;</w:t>
            </w:r>
          </w:p>
          <w:p w14:paraId="2C1FE7ED" w14:textId="77777777" w:rsidR="00C94A40" w:rsidRPr="00EA4573" w:rsidRDefault="00C94A40" w:rsidP="002D2717">
            <w:pPr>
              <w:pStyle w:val="PargrafodaLista"/>
              <w:numPr>
                <w:ilvl w:val="0"/>
                <w:numId w:val="3"/>
              </w:numPr>
              <w:spacing w:line="240" w:lineRule="auto"/>
              <w:ind w:left="357" w:hanging="357"/>
              <w:jc w:val="left"/>
              <w:rPr>
                <w:sz w:val="18"/>
                <w:szCs w:val="18"/>
              </w:rPr>
            </w:pPr>
            <w:r w:rsidRPr="00EA4573">
              <w:rPr>
                <w:sz w:val="18"/>
                <w:szCs w:val="18"/>
              </w:rPr>
              <w:t>Clica na opção tipo botão de rádio com a redução desejada, tendo como opção a contagem de incidências ou a somatória de um atributo secundário;</w:t>
            </w:r>
          </w:p>
          <w:p w14:paraId="5F11359B" w14:textId="77777777" w:rsidR="00C94A40" w:rsidRPr="00EA4573" w:rsidRDefault="00C94A40" w:rsidP="002D2717">
            <w:pPr>
              <w:pStyle w:val="PargrafodaLista"/>
              <w:numPr>
                <w:ilvl w:val="0"/>
                <w:numId w:val="3"/>
              </w:numPr>
              <w:spacing w:line="240" w:lineRule="auto"/>
              <w:ind w:left="357" w:hanging="357"/>
              <w:jc w:val="left"/>
              <w:rPr>
                <w:sz w:val="18"/>
                <w:szCs w:val="18"/>
              </w:rPr>
            </w:pPr>
            <w:r w:rsidRPr="00EA4573">
              <w:rPr>
                <w:sz w:val="18"/>
                <w:szCs w:val="18"/>
              </w:rPr>
              <w:t xml:space="preserve">Se a redução por somatória foi escolhida, o usuário deve selecionar o atributo para soma na lista </w:t>
            </w:r>
            <w:r w:rsidR="00B85F07">
              <w:rPr>
                <w:sz w:val="18"/>
                <w:szCs w:val="18"/>
              </w:rPr>
              <w:t>“</w:t>
            </w:r>
            <w:proofErr w:type="gramStart"/>
            <w:r w:rsidRPr="00EA4573">
              <w:rPr>
                <w:sz w:val="18"/>
                <w:szCs w:val="18"/>
              </w:rPr>
              <w:t>Atributo Somatória</w:t>
            </w:r>
            <w:r w:rsidR="00B85F07">
              <w:rPr>
                <w:sz w:val="18"/>
                <w:szCs w:val="18"/>
              </w:rPr>
              <w:t>”</w:t>
            </w:r>
            <w:proofErr w:type="gramEnd"/>
            <w:r w:rsidRPr="00EA4573">
              <w:rPr>
                <w:sz w:val="18"/>
                <w:szCs w:val="18"/>
              </w:rPr>
              <w:t>;</w:t>
            </w:r>
          </w:p>
          <w:p w14:paraId="3242523A" w14:textId="77777777" w:rsidR="009A66C3" w:rsidRDefault="00C94A40" w:rsidP="002D2717">
            <w:pPr>
              <w:pStyle w:val="PargrafodaLista"/>
              <w:numPr>
                <w:ilvl w:val="0"/>
                <w:numId w:val="3"/>
              </w:numPr>
              <w:spacing w:line="240" w:lineRule="auto"/>
              <w:ind w:left="357" w:hanging="357"/>
              <w:jc w:val="left"/>
              <w:rPr>
                <w:sz w:val="18"/>
                <w:szCs w:val="18"/>
              </w:rPr>
            </w:pPr>
            <w:r w:rsidRPr="009A66C3">
              <w:rPr>
                <w:sz w:val="18"/>
                <w:szCs w:val="18"/>
              </w:rPr>
              <w:t xml:space="preserve">O usuário clica sobre o botão </w:t>
            </w:r>
            <w:r w:rsidR="00B85F07">
              <w:rPr>
                <w:sz w:val="18"/>
                <w:szCs w:val="18"/>
              </w:rPr>
              <w:t>“</w:t>
            </w:r>
            <w:r w:rsidRPr="009A66C3">
              <w:rPr>
                <w:sz w:val="18"/>
                <w:szCs w:val="18"/>
              </w:rPr>
              <w:t>Adicionar Gráfico</w:t>
            </w:r>
            <w:r w:rsidR="00B85F07">
              <w:rPr>
                <w:sz w:val="18"/>
                <w:szCs w:val="18"/>
              </w:rPr>
              <w:t>”</w:t>
            </w:r>
            <w:r w:rsidRPr="009A66C3">
              <w:rPr>
                <w:sz w:val="18"/>
                <w:szCs w:val="18"/>
              </w:rPr>
              <w:t xml:space="preserve">. </w:t>
            </w:r>
          </w:p>
          <w:p w14:paraId="35594985" w14:textId="77777777" w:rsidR="009A66C3" w:rsidRDefault="009A66C3" w:rsidP="002D2717">
            <w:pPr>
              <w:pStyle w:val="PargrafodaLista"/>
              <w:numPr>
                <w:ilvl w:val="0"/>
                <w:numId w:val="3"/>
              </w:numPr>
              <w:spacing w:line="240" w:lineRule="auto"/>
              <w:ind w:left="357" w:hanging="357"/>
              <w:jc w:val="left"/>
              <w:rPr>
                <w:sz w:val="18"/>
                <w:szCs w:val="18"/>
              </w:rPr>
            </w:pPr>
            <w:r>
              <w:rPr>
                <w:sz w:val="18"/>
                <w:szCs w:val="18"/>
              </w:rPr>
              <w:t>Sistema adiciona um novo gráfico à lista de gráficos e exibe a lista atualizada no quadro “Gráficos Adicionados”.</w:t>
            </w:r>
          </w:p>
          <w:p w14:paraId="3D6653F9" w14:textId="77777777" w:rsidR="00C94A40" w:rsidRPr="009A66C3" w:rsidRDefault="00C94A40" w:rsidP="002D2717">
            <w:pPr>
              <w:pStyle w:val="PargrafodaLista"/>
              <w:numPr>
                <w:ilvl w:val="0"/>
                <w:numId w:val="3"/>
              </w:numPr>
              <w:spacing w:line="240" w:lineRule="auto"/>
              <w:ind w:left="357" w:hanging="357"/>
              <w:jc w:val="left"/>
              <w:rPr>
                <w:sz w:val="18"/>
                <w:szCs w:val="18"/>
              </w:rPr>
            </w:pPr>
            <w:r w:rsidRPr="009A66C3">
              <w:rPr>
                <w:sz w:val="18"/>
                <w:szCs w:val="18"/>
              </w:rPr>
              <w:t xml:space="preserve">O usuário repete os passos de </w:t>
            </w:r>
            <w:r w:rsidR="009A66C3">
              <w:rPr>
                <w:sz w:val="18"/>
                <w:szCs w:val="18"/>
              </w:rPr>
              <w:t>7 a 12</w:t>
            </w:r>
            <w:r w:rsidRPr="009A66C3">
              <w:rPr>
                <w:sz w:val="18"/>
                <w:szCs w:val="18"/>
              </w:rPr>
              <w:t xml:space="preserve"> para adicionar quantos gráficos forem desejados;</w:t>
            </w:r>
          </w:p>
          <w:p w14:paraId="19B05D70" w14:textId="77777777" w:rsidR="00C94A40" w:rsidRPr="00EA4573" w:rsidRDefault="00C94A40" w:rsidP="003C267A">
            <w:pPr>
              <w:pStyle w:val="PargrafodaLista"/>
              <w:numPr>
                <w:ilvl w:val="0"/>
                <w:numId w:val="3"/>
              </w:numPr>
              <w:spacing w:line="240" w:lineRule="auto"/>
              <w:ind w:left="357" w:hanging="357"/>
              <w:jc w:val="left"/>
              <w:rPr>
                <w:sz w:val="18"/>
                <w:szCs w:val="18"/>
              </w:rPr>
            </w:pPr>
            <w:r w:rsidRPr="00EA4573">
              <w:rPr>
                <w:sz w:val="18"/>
                <w:szCs w:val="18"/>
              </w:rPr>
              <w:t xml:space="preserve">O caso de uso termina no momento em que o usuário clica sobre o botão </w:t>
            </w:r>
            <w:r w:rsidR="00150162">
              <w:rPr>
                <w:sz w:val="18"/>
                <w:szCs w:val="18"/>
              </w:rPr>
              <w:t>“</w:t>
            </w:r>
            <w:r w:rsidRPr="00EA4573">
              <w:rPr>
                <w:sz w:val="18"/>
                <w:szCs w:val="18"/>
              </w:rPr>
              <w:t>Finalizar Dashboard</w:t>
            </w:r>
            <w:r w:rsidR="00150162">
              <w:rPr>
                <w:sz w:val="18"/>
                <w:szCs w:val="18"/>
              </w:rPr>
              <w:t>”</w:t>
            </w:r>
            <w:r w:rsidRPr="00EA4573">
              <w:rPr>
                <w:sz w:val="18"/>
                <w:szCs w:val="18"/>
              </w:rPr>
              <w:t>. O sistema copia toda a estrutura necessária para o Dashboard para o caminho de destino especificado,</w:t>
            </w:r>
            <w:r w:rsidR="00571746">
              <w:rPr>
                <w:sz w:val="18"/>
                <w:szCs w:val="18"/>
              </w:rPr>
              <w:t xml:space="preserve"> gera o Dashboard a partir das especificaç</w:t>
            </w:r>
            <w:r w:rsidR="00194161">
              <w:rPr>
                <w:sz w:val="18"/>
                <w:szCs w:val="18"/>
              </w:rPr>
              <w:t>ões e</w:t>
            </w:r>
            <w:r w:rsidRPr="00EA4573">
              <w:rPr>
                <w:sz w:val="18"/>
                <w:szCs w:val="18"/>
              </w:rPr>
              <w:t xml:space="preserve"> </w:t>
            </w:r>
            <w:r w:rsidR="00E37ED4">
              <w:rPr>
                <w:sz w:val="18"/>
                <w:szCs w:val="18"/>
              </w:rPr>
              <w:t>compacta</w:t>
            </w:r>
            <w:r w:rsidR="003C267A">
              <w:rPr>
                <w:sz w:val="18"/>
                <w:szCs w:val="18"/>
              </w:rPr>
              <w:t xml:space="preserve"> o conteúdo do diretório </w:t>
            </w:r>
            <w:r w:rsidR="00194161">
              <w:rPr>
                <w:sz w:val="18"/>
                <w:szCs w:val="18"/>
              </w:rPr>
              <w:t xml:space="preserve">em um </w:t>
            </w:r>
            <w:r w:rsidR="003C267A">
              <w:rPr>
                <w:sz w:val="18"/>
                <w:szCs w:val="18"/>
              </w:rPr>
              <w:t xml:space="preserve">arquivo em formato </w:t>
            </w:r>
            <w:r w:rsidR="00194161">
              <w:rPr>
                <w:sz w:val="18"/>
                <w:szCs w:val="18"/>
              </w:rPr>
              <w:t>ZIP</w:t>
            </w:r>
            <w:r w:rsidRPr="00EA4573">
              <w:rPr>
                <w:sz w:val="18"/>
                <w:szCs w:val="18"/>
              </w:rPr>
              <w:t>.</w:t>
            </w:r>
          </w:p>
        </w:tc>
      </w:tr>
      <w:tr w:rsidR="00BF6B87" w14:paraId="2B448B86" w14:textId="77777777" w:rsidTr="00B85F07">
        <w:tc>
          <w:tcPr>
            <w:tcW w:w="2235" w:type="dxa"/>
            <w:tcBorders>
              <w:top w:val="single" w:sz="4" w:space="0" w:color="auto"/>
              <w:left w:val="single" w:sz="4" w:space="0" w:color="auto"/>
              <w:bottom w:val="nil"/>
              <w:right w:val="single" w:sz="4" w:space="0" w:color="auto"/>
            </w:tcBorders>
            <w:shd w:val="clear" w:color="auto" w:fill="D9D9D9" w:themeFill="background1" w:themeFillShade="D9"/>
          </w:tcPr>
          <w:p w14:paraId="198C7FD6" w14:textId="77777777" w:rsidR="00BF6B87" w:rsidRPr="00EA4573" w:rsidRDefault="00033D44" w:rsidP="00246861">
            <w:pPr>
              <w:jc w:val="left"/>
              <w:rPr>
                <w:color w:val="000000" w:themeColor="text1"/>
                <w:sz w:val="18"/>
                <w:szCs w:val="18"/>
              </w:rPr>
            </w:pPr>
            <w:r>
              <w:rPr>
                <w:color w:val="000000" w:themeColor="text1"/>
                <w:sz w:val="18"/>
                <w:szCs w:val="18"/>
              </w:rPr>
              <w:lastRenderedPageBreak/>
              <w:t>Fluxo Alternativo (14)</w:t>
            </w:r>
          </w:p>
        </w:tc>
        <w:tc>
          <w:tcPr>
            <w:tcW w:w="6804" w:type="dxa"/>
            <w:tcBorders>
              <w:left w:val="single" w:sz="4" w:space="0" w:color="auto"/>
            </w:tcBorders>
            <w:shd w:val="clear" w:color="auto" w:fill="D9D9D9" w:themeFill="background1" w:themeFillShade="D9"/>
          </w:tcPr>
          <w:p w14:paraId="3E10F2EF" w14:textId="77777777" w:rsidR="00BF6B87" w:rsidRPr="00496BC3" w:rsidRDefault="00033D44" w:rsidP="00854DE2">
            <w:pPr>
              <w:jc w:val="left"/>
              <w:rPr>
                <w:color w:val="000000" w:themeColor="text1"/>
                <w:sz w:val="18"/>
                <w:szCs w:val="18"/>
              </w:rPr>
            </w:pPr>
            <w:r w:rsidRPr="00496BC3">
              <w:rPr>
                <w:color w:val="000000" w:themeColor="text1"/>
                <w:sz w:val="18"/>
                <w:szCs w:val="18"/>
              </w:rPr>
              <w:t>Usuário não está satisfeito com a lista de gráficos</w:t>
            </w:r>
          </w:p>
        </w:tc>
      </w:tr>
      <w:tr w:rsidR="00033D44" w14:paraId="3CBE5057" w14:textId="77777777" w:rsidTr="00B85F07">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14:paraId="7FA95F34" w14:textId="77777777" w:rsidR="00033D44" w:rsidRPr="00EA4573" w:rsidRDefault="00033D44" w:rsidP="00246861">
            <w:pPr>
              <w:jc w:val="left"/>
              <w:rPr>
                <w:color w:val="000000" w:themeColor="text1"/>
                <w:sz w:val="18"/>
                <w:szCs w:val="18"/>
              </w:rPr>
            </w:pPr>
          </w:p>
        </w:tc>
        <w:tc>
          <w:tcPr>
            <w:tcW w:w="6804" w:type="dxa"/>
            <w:tcBorders>
              <w:left w:val="single" w:sz="4" w:space="0" w:color="auto"/>
            </w:tcBorders>
          </w:tcPr>
          <w:p w14:paraId="1FB651B1" w14:textId="77777777" w:rsidR="00E37ED4" w:rsidRDefault="00B85F07" w:rsidP="00DD51E3">
            <w:pPr>
              <w:pStyle w:val="PargrafodaLista"/>
              <w:numPr>
                <w:ilvl w:val="0"/>
                <w:numId w:val="18"/>
              </w:numPr>
              <w:spacing w:line="240" w:lineRule="auto"/>
              <w:ind w:left="317" w:hanging="218"/>
              <w:jc w:val="left"/>
              <w:rPr>
                <w:sz w:val="18"/>
                <w:szCs w:val="18"/>
              </w:rPr>
            </w:pPr>
            <w:r>
              <w:rPr>
                <w:sz w:val="18"/>
                <w:szCs w:val="18"/>
              </w:rPr>
              <w:t>Usuário clica sobre o botão “Limpar Gráficos”</w:t>
            </w:r>
            <w:r w:rsidR="00E37ED4">
              <w:rPr>
                <w:sz w:val="18"/>
                <w:szCs w:val="18"/>
              </w:rPr>
              <w:t>.</w:t>
            </w:r>
          </w:p>
          <w:p w14:paraId="3068BA42" w14:textId="77777777" w:rsidR="00E37ED4" w:rsidRPr="00E37ED4" w:rsidRDefault="00E37ED4" w:rsidP="00DD51E3">
            <w:pPr>
              <w:pStyle w:val="PargrafodaLista"/>
              <w:numPr>
                <w:ilvl w:val="0"/>
                <w:numId w:val="18"/>
              </w:numPr>
              <w:spacing w:line="240" w:lineRule="auto"/>
              <w:ind w:left="317" w:hanging="218"/>
              <w:jc w:val="left"/>
              <w:rPr>
                <w:sz w:val="18"/>
                <w:szCs w:val="18"/>
              </w:rPr>
            </w:pPr>
            <w:r>
              <w:rPr>
                <w:sz w:val="18"/>
                <w:szCs w:val="18"/>
              </w:rPr>
              <w:t>O sistema apaga todos os gráficos da lista.</w:t>
            </w:r>
          </w:p>
        </w:tc>
      </w:tr>
      <w:tr w:rsidR="00194161" w14:paraId="6099441A" w14:textId="77777777" w:rsidTr="00782E98">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14:paraId="6C1CF5B1" w14:textId="77777777" w:rsidR="00194161" w:rsidRPr="00EA4573" w:rsidRDefault="00782E98" w:rsidP="00246861">
            <w:pPr>
              <w:jc w:val="left"/>
              <w:rPr>
                <w:color w:val="000000" w:themeColor="text1"/>
                <w:sz w:val="18"/>
                <w:szCs w:val="18"/>
              </w:rPr>
            </w:pPr>
            <w:r>
              <w:rPr>
                <w:color w:val="000000" w:themeColor="text1"/>
                <w:sz w:val="18"/>
                <w:szCs w:val="18"/>
              </w:rPr>
              <w:t>Fluxo de Exceção (1)</w:t>
            </w:r>
          </w:p>
        </w:tc>
        <w:tc>
          <w:tcPr>
            <w:tcW w:w="6804" w:type="dxa"/>
            <w:tcBorders>
              <w:left w:val="single" w:sz="4" w:space="0" w:color="auto"/>
            </w:tcBorders>
            <w:shd w:val="clear" w:color="auto" w:fill="D9D9D9" w:themeFill="background1" w:themeFillShade="D9"/>
          </w:tcPr>
          <w:p w14:paraId="2E0A6A35" w14:textId="77777777" w:rsidR="00194161" w:rsidRPr="00782E98" w:rsidRDefault="00782E98" w:rsidP="00782E98">
            <w:pPr>
              <w:jc w:val="left"/>
              <w:rPr>
                <w:color w:val="000000" w:themeColor="text1"/>
                <w:sz w:val="18"/>
                <w:szCs w:val="18"/>
              </w:rPr>
            </w:pPr>
            <w:r>
              <w:rPr>
                <w:color w:val="000000" w:themeColor="text1"/>
                <w:sz w:val="18"/>
                <w:szCs w:val="18"/>
              </w:rPr>
              <w:t>O arquivo CSV está corrompido ou fora do padrão</w:t>
            </w:r>
          </w:p>
        </w:tc>
      </w:tr>
      <w:tr w:rsidR="00194161" w14:paraId="1C68E4D0" w14:textId="77777777" w:rsidTr="00B85F07">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14:paraId="72D672E8" w14:textId="77777777" w:rsidR="00194161" w:rsidRPr="00EA4573" w:rsidRDefault="00194161" w:rsidP="00246861">
            <w:pPr>
              <w:jc w:val="left"/>
              <w:rPr>
                <w:color w:val="000000" w:themeColor="text1"/>
                <w:sz w:val="18"/>
                <w:szCs w:val="18"/>
              </w:rPr>
            </w:pPr>
          </w:p>
        </w:tc>
        <w:tc>
          <w:tcPr>
            <w:tcW w:w="6804" w:type="dxa"/>
            <w:tcBorders>
              <w:left w:val="single" w:sz="4" w:space="0" w:color="auto"/>
            </w:tcBorders>
          </w:tcPr>
          <w:p w14:paraId="280329D7" w14:textId="77777777" w:rsidR="00CC598E" w:rsidRPr="00CC598E" w:rsidRDefault="00782E98" w:rsidP="00DD51E3">
            <w:pPr>
              <w:pStyle w:val="PargrafodaLista"/>
              <w:numPr>
                <w:ilvl w:val="0"/>
                <w:numId w:val="20"/>
              </w:numPr>
              <w:spacing w:line="240" w:lineRule="auto"/>
              <w:ind w:left="317" w:hanging="218"/>
              <w:jc w:val="left"/>
              <w:rPr>
                <w:sz w:val="18"/>
                <w:szCs w:val="18"/>
              </w:rPr>
            </w:pPr>
            <w:r>
              <w:rPr>
                <w:sz w:val="18"/>
                <w:szCs w:val="18"/>
              </w:rPr>
              <w:t>Sistema exibe alerta de que há problemas com a seleção do CSV.</w:t>
            </w:r>
          </w:p>
        </w:tc>
      </w:tr>
      <w:tr w:rsidR="00CC598E" w14:paraId="28794D55" w14:textId="77777777" w:rsidTr="00CC598E">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14:paraId="7F1ED2E1" w14:textId="77777777" w:rsidR="00CC598E" w:rsidRPr="00EA4573" w:rsidRDefault="00CC598E" w:rsidP="00CC598E">
            <w:pPr>
              <w:jc w:val="left"/>
              <w:rPr>
                <w:color w:val="000000" w:themeColor="text1"/>
                <w:sz w:val="18"/>
                <w:szCs w:val="18"/>
              </w:rPr>
            </w:pPr>
            <w:r>
              <w:rPr>
                <w:color w:val="000000" w:themeColor="text1"/>
                <w:sz w:val="18"/>
                <w:szCs w:val="18"/>
              </w:rPr>
              <w:t>Fluxo de Exceção (11)</w:t>
            </w:r>
          </w:p>
        </w:tc>
        <w:tc>
          <w:tcPr>
            <w:tcW w:w="6804" w:type="dxa"/>
            <w:tcBorders>
              <w:left w:val="single" w:sz="4" w:space="0" w:color="auto"/>
            </w:tcBorders>
            <w:shd w:val="clear" w:color="auto" w:fill="D9D9D9" w:themeFill="background1" w:themeFillShade="D9"/>
          </w:tcPr>
          <w:p w14:paraId="5C8D0157" w14:textId="77777777" w:rsidR="00CC598E" w:rsidRPr="00CC598E" w:rsidRDefault="00CC598E" w:rsidP="00CC598E">
            <w:pPr>
              <w:spacing w:line="240" w:lineRule="auto"/>
              <w:ind w:left="33"/>
              <w:jc w:val="left"/>
              <w:rPr>
                <w:sz w:val="18"/>
                <w:szCs w:val="18"/>
              </w:rPr>
            </w:pPr>
            <w:r>
              <w:rPr>
                <w:sz w:val="18"/>
                <w:szCs w:val="18"/>
              </w:rPr>
              <w:t>Usuário tenta adicionar o gráfico sem ter especificado todos os parâmetros necessários (Nome do gráfico, atributos ou tipo de redução</w:t>
            </w:r>
            <w:proofErr w:type="gramStart"/>
            <w:r>
              <w:rPr>
                <w:sz w:val="18"/>
                <w:szCs w:val="18"/>
              </w:rPr>
              <w:t>)</w:t>
            </w:r>
            <w:proofErr w:type="gramEnd"/>
          </w:p>
        </w:tc>
      </w:tr>
      <w:tr w:rsidR="00CC598E" w14:paraId="082070B5" w14:textId="77777777" w:rsidTr="00CC598E">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14:paraId="509890D7" w14:textId="77777777" w:rsidR="00CC598E" w:rsidRDefault="00CC598E" w:rsidP="00CC598E">
            <w:pPr>
              <w:jc w:val="left"/>
              <w:rPr>
                <w:color w:val="000000" w:themeColor="text1"/>
                <w:sz w:val="18"/>
                <w:szCs w:val="18"/>
              </w:rPr>
            </w:pPr>
          </w:p>
        </w:tc>
        <w:tc>
          <w:tcPr>
            <w:tcW w:w="6804" w:type="dxa"/>
            <w:tcBorders>
              <w:left w:val="single" w:sz="4" w:space="0" w:color="auto"/>
            </w:tcBorders>
            <w:shd w:val="clear" w:color="auto" w:fill="auto"/>
          </w:tcPr>
          <w:p w14:paraId="07F97594" w14:textId="77777777" w:rsidR="00CC598E" w:rsidRPr="00CC598E" w:rsidRDefault="00CC598E" w:rsidP="00DD51E3">
            <w:pPr>
              <w:pStyle w:val="PargrafodaLista"/>
              <w:numPr>
                <w:ilvl w:val="0"/>
                <w:numId w:val="21"/>
              </w:numPr>
              <w:spacing w:line="240" w:lineRule="auto"/>
              <w:ind w:left="317" w:hanging="218"/>
              <w:jc w:val="left"/>
              <w:rPr>
                <w:sz w:val="18"/>
                <w:szCs w:val="18"/>
              </w:rPr>
            </w:pPr>
            <w:r>
              <w:rPr>
                <w:sz w:val="18"/>
                <w:szCs w:val="18"/>
              </w:rPr>
              <w:t>Sistema exibe alerta de que usuário não especificou os parâmetros necessários para o gráfico</w:t>
            </w:r>
            <w:r w:rsidR="001C2839">
              <w:rPr>
                <w:sz w:val="18"/>
                <w:szCs w:val="18"/>
              </w:rPr>
              <w:t xml:space="preserve"> e aguarda nova especificação</w:t>
            </w:r>
            <w:r>
              <w:rPr>
                <w:sz w:val="18"/>
                <w:szCs w:val="18"/>
              </w:rPr>
              <w:t>.</w:t>
            </w:r>
          </w:p>
        </w:tc>
      </w:tr>
      <w:tr w:rsidR="00CC598E" w14:paraId="29320DF2" w14:textId="77777777" w:rsidTr="00CC598E">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14:paraId="5F907D3C" w14:textId="77777777" w:rsidR="00CC598E" w:rsidRDefault="00CC598E" w:rsidP="00CC598E">
            <w:pPr>
              <w:jc w:val="left"/>
              <w:rPr>
                <w:color w:val="000000" w:themeColor="text1"/>
                <w:sz w:val="18"/>
                <w:szCs w:val="18"/>
              </w:rPr>
            </w:pPr>
            <w:r>
              <w:rPr>
                <w:color w:val="000000" w:themeColor="text1"/>
                <w:sz w:val="18"/>
                <w:szCs w:val="18"/>
              </w:rPr>
              <w:t>Fluxo de Exceção</w:t>
            </w:r>
            <w:r w:rsidR="009022BC">
              <w:rPr>
                <w:color w:val="000000" w:themeColor="text1"/>
                <w:sz w:val="18"/>
                <w:szCs w:val="18"/>
              </w:rPr>
              <w:t xml:space="preserve"> </w:t>
            </w:r>
            <w:r>
              <w:rPr>
                <w:color w:val="000000" w:themeColor="text1"/>
                <w:sz w:val="18"/>
                <w:szCs w:val="18"/>
              </w:rPr>
              <w:t>(14)</w:t>
            </w:r>
          </w:p>
        </w:tc>
        <w:tc>
          <w:tcPr>
            <w:tcW w:w="6804" w:type="dxa"/>
            <w:tcBorders>
              <w:left w:val="single" w:sz="4" w:space="0" w:color="auto"/>
            </w:tcBorders>
            <w:shd w:val="clear" w:color="auto" w:fill="D9D9D9" w:themeFill="background1" w:themeFillShade="D9"/>
          </w:tcPr>
          <w:p w14:paraId="45214A74" w14:textId="77777777" w:rsidR="00CC598E" w:rsidRPr="00CC598E" w:rsidRDefault="00CC598E" w:rsidP="003F5196">
            <w:pPr>
              <w:spacing w:line="240" w:lineRule="auto"/>
              <w:ind w:left="33"/>
              <w:jc w:val="left"/>
              <w:rPr>
                <w:sz w:val="18"/>
                <w:szCs w:val="18"/>
              </w:rPr>
            </w:pPr>
            <w:r>
              <w:rPr>
                <w:sz w:val="18"/>
                <w:szCs w:val="18"/>
              </w:rPr>
              <w:t>Sistema identific</w:t>
            </w:r>
            <w:r w:rsidR="003F5196">
              <w:rPr>
                <w:sz w:val="18"/>
                <w:szCs w:val="18"/>
              </w:rPr>
              <w:t>a</w:t>
            </w:r>
            <w:r>
              <w:rPr>
                <w:sz w:val="18"/>
                <w:szCs w:val="18"/>
              </w:rPr>
              <w:t xml:space="preserve"> problema ao gerar o Dashboard (falha de permissão de escrita no diretório de destino, falha do motor de gabaritos ou falha na geração do arquivo ZIP</w:t>
            </w:r>
            <w:proofErr w:type="gramStart"/>
            <w:r>
              <w:rPr>
                <w:sz w:val="18"/>
                <w:szCs w:val="18"/>
              </w:rPr>
              <w:t>)</w:t>
            </w:r>
            <w:proofErr w:type="gramEnd"/>
          </w:p>
        </w:tc>
      </w:tr>
      <w:tr w:rsidR="00CC598E" w14:paraId="26BACB0A" w14:textId="77777777" w:rsidTr="00CC598E">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14:paraId="004DD389" w14:textId="77777777" w:rsidR="00CC598E" w:rsidRDefault="00CC598E" w:rsidP="00CC598E">
            <w:pPr>
              <w:jc w:val="left"/>
              <w:rPr>
                <w:color w:val="000000" w:themeColor="text1"/>
                <w:sz w:val="18"/>
                <w:szCs w:val="18"/>
              </w:rPr>
            </w:pPr>
          </w:p>
        </w:tc>
        <w:tc>
          <w:tcPr>
            <w:tcW w:w="6804" w:type="dxa"/>
            <w:tcBorders>
              <w:left w:val="single" w:sz="4" w:space="0" w:color="auto"/>
            </w:tcBorders>
            <w:shd w:val="clear" w:color="auto" w:fill="auto"/>
          </w:tcPr>
          <w:p w14:paraId="44B8E159" w14:textId="77777777" w:rsidR="00CC598E" w:rsidRDefault="001C2839" w:rsidP="00DD51E3">
            <w:pPr>
              <w:pStyle w:val="PargrafodaLista"/>
              <w:numPr>
                <w:ilvl w:val="0"/>
                <w:numId w:val="22"/>
              </w:numPr>
              <w:spacing w:line="240" w:lineRule="auto"/>
              <w:ind w:left="317" w:hanging="218"/>
              <w:jc w:val="left"/>
              <w:rPr>
                <w:sz w:val="18"/>
                <w:szCs w:val="18"/>
              </w:rPr>
            </w:pPr>
            <w:r w:rsidRPr="001C2839">
              <w:rPr>
                <w:sz w:val="18"/>
                <w:szCs w:val="18"/>
              </w:rPr>
              <w:t>Sistema exibe alerta de que usuário não especificou os parâmetros necessários para o gráfico.</w:t>
            </w:r>
          </w:p>
          <w:p w14:paraId="03A9DE1E" w14:textId="77777777" w:rsidR="001C2839" w:rsidRPr="001C2839" w:rsidRDefault="001C2839" w:rsidP="00DD51E3">
            <w:pPr>
              <w:pStyle w:val="PargrafodaLista"/>
              <w:numPr>
                <w:ilvl w:val="0"/>
                <w:numId w:val="22"/>
              </w:numPr>
              <w:spacing w:line="240" w:lineRule="auto"/>
              <w:ind w:left="317" w:hanging="218"/>
              <w:jc w:val="left"/>
              <w:rPr>
                <w:sz w:val="18"/>
                <w:szCs w:val="18"/>
              </w:rPr>
            </w:pPr>
            <w:r>
              <w:rPr>
                <w:sz w:val="18"/>
                <w:szCs w:val="18"/>
              </w:rPr>
              <w:t>Sistema redefine todas as variáveis de tempo de execução</w:t>
            </w:r>
            <w:r w:rsidR="00C26445">
              <w:rPr>
                <w:sz w:val="18"/>
                <w:szCs w:val="18"/>
              </w:rPr>
              <w:t xml:space="preserve"> para nova especificação de dashboard.</w:t>
            </w:r>
          </w:p>
        </w:tc>
      </w:tr>
      <w:tr w:rsidR="00C94A40" w14:paraId="1CEEB163" w14:textId="77777777" w:rsidTr="00B85F07">
        <w:tc>
          <w:tcPr>
            <w:tcW w:w="2235" w:type="dxa"/>
            <w:tcBorders>
              <w:top w:val="single" w:sz="4" w:space="0" w:color="auto"/>
            </w:tcBorders>
            <w:shd w:val="clear" w:color="auto" w:fill="D9D9D9" w:themeFill="background1" w:themeFillShade="D9"/>
          </w:tcPr>
          <w:p w14:paraId="670C0391" w14:textId="77777777" w:rsidR="00C94A40" w:rsidRPr="00EA4573" w:rsidRDefault="005B2A00" w:rsidP="00246861">
            <w:pPr>
              <w:jc w:val="left"/>
              <w:rPr>
                <w:color w:val="000000" w:themeColor="text1"/>
                <w:sz w:val="18"/>
                <w:szCs w:val="18"/>
              </w:rPr>
            </w:pPr>
            <w:r>
              <w:rPr>
                <w:color w:val="000000" w:themeColor="text1"/>
                <w:sz w:val="18"/>
                <w:szCs w:val="18"/>
              </w:rPr>
              <w:t>Pós-condições:</w:t>
            </w:r>
          </w:p>
        </w:tc>
        <w:tc>
          <w:tcPr>
            <w:tcW w:w="6804" w:type="dxa"/>
          </w:tcPr>
          <w:p w14:paraId="52F1AFB6" w14:textId="77777777" w:rsidR="00C94A40" w:rsidRPr="00EA4573" w:rsidRDefault="00C94A40" w:rsidP="001C2839">
            <w:pPr>
              <w:spacing w:line="240" w:lineRule="auto"/>
              <w:jc w:val="left"/>
              <w:rPr>
                <w:sz w:val="18"/>
                <w:szCs w:val="18"/>
              </w:rPr>
            </w:pPr>
            <w:r w:rsidRPr="00EA4573">
              <w:rPr>
                <w:sz w:val="18"/>
                <w:szCs w:val="18"/>
              </w:rPr>
              <w:t xml:space="preserve">O </w:t>
            </w:r>
            <w:proofErr w:type="spellStart"/>
            <w:proofErr w:type="gramStart"/>
            <w:r w:rsidRPr="00EA4573">
              <w:rPr>
                <w:sz w:val="18"/>
                <w:szCs w:val="18"/>
              </w:rPr>
              <w:t>DashGen</w:t>
            </w:r>
            <w:proofErr w:type="spellEnd"/>
            <w:proofErr w:type="gramEnd"/>
            <w:r w:rsidRPr="00EA4573">
              <w:rPr>
                <w:sz w:val="18"/>
                <w:szCs w:val="18"/>
              </w:rPr>
              <w:t xml:space="preserve"> </w:t>
            </w:r>
            <w:r w:rsidR="001C2839">
              <w:rPr>
                <w:sz w:val="18"/>
                <w:szCs w:val="18"/>
              </w:rPr>
              <w:t>redefine</w:t>
            </w:r>
            <w:r w:rsidRPr="00EA4573">
              <w:rPr>
                <w:sz w:val="18"/>
                <w:szCs w:val="18"/>
              </w:rPr>
              <w:t xml:space="preserve"> as variáveis de tempo de execução, aguardando a especificação de um novo Dashboard.</w:t>
            </w:r>
          </w:p>
        </w:tc>
      </w:tr>
    </w:tbl>
    <w:p w14:paraId="0C17D565" w14:textId="77777777" w:rsidR="008C3289" w:rsidRPr="00772473" w:rsidRDefault="00E15269" w:rsidP="00F74408">
      <w:pPr>
        <w:jc w:val="center"/>
        <w:rPr>
          <w:sz w:val="20"/>
        </w:rPr>
      </w:pPr>
      <w:r w:rsidRPr="00772473">
        <w:rPr>
          <w:sz w:val="20"/>
        </w:rPr>
        <w:t>Fonte: Elaborada pelo Autor</w:t>
      </w:r>
    </w:p>
    <w:p w14:paraId="09624089" w14:textId="77777777" w:rsidR="00246861" w:rsidRDefault="00246861" w:rsidP="008C3289">
      <w:pPr>
        <w:jc w:val="center"/>
      </w:pPr>
    </w:p>
    <w:p w14:paraId="19528E21" w14:textId="77777777" w:rsidR="00424A87" w:rsidRDefault="0052361D" w:rsidP="00310E7A">
      <w:pPr>
        <w:pStyle w:val="Ttulo2"/>
      </w:pPr>
      <w:bookmarkStart w:id="38" w:name="_Toc35796584"/>
      <w:proofErr w:type="gramStart"/>
      <w:r>
        <w:t>4</w:t>
      </w:r>
      <w:r w:rsidR="00345D68">
        <w:t xml:space="preserve">.5 </w:t>
      </w:r>
      <w:r w:rsidR="001D7A2E">
        <w:t>Modelagem</w:t>
      </w:r>
      <w:proofErr w:type="gramEnd"/>
      <w:r w:rsidR="001D7A2E">
        <w:t xml:space="preserve"> de classes</w:t>
      </w:r>
      <w:bookmarkEnd w:id="38"/>
    </w:p>
    <w:p w14:paraId="0F2350F9" w14:textId="77777777" w:rsidR="000666E3" w:rsidRPr="000666E3" w:rsidRDefault="000666E3" w:rsidP="000666E3"/>
    <w:p w14:paraId="58E610C9" w14:textId="77777777" w:rsidR="00E15269" w:rsidRDefault="00310E7A" w:rsidP="00E06B73">
      <w:r>
        <w:tab/>
      </w:r>
      <w:r w:rsidR="00A57E78">
        <w:t xml:space="preserve">Durante a maior parte do desenvolvimento da aplicação, o modelo de classes é utilizado e é evoluído a cada iteração. À medida que o sistema vai sendo construído este modelo é incrementado com novos detalhes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rsidR="00A57E78">
        <w:t>.</w:t>
      </w:r>
      <w:r w:rsidR="00E15269">
        <w:t xml:space="preserve"> Dentre os estágios sucessivos de abstração pelos quais passa o modelo de classes, normalmente o inicial é o modelo de classes de análise. </w:t>
      </w:r>
    </w:p>
    <w:p w14:paraId="0D1ECEEE" w14:textId="77777777" w:rsidR="00E15269" w:rsidRDefault="00E15269" w:rsidP="00E06B73">
      <w:r>
        <w:tab/>
        <w:t xml:space="preserve">O modelo de classes de análise representa o domínio do problema. Nesta fase ainda não se leva em consideração as restrições da tecnologia a ser empregada na solução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t>.</w:t>
      </w:r>
    </w:p>
    <w:p w14:paraId="71F5471E" w14:textId="77777777" w:rsidR="003A314E" w:rsidRDefault="00FC04D5" w:rsidP="00E06B73">
      <w:r>
        <w:lastRenderedPageBreak/>
        <w:tab/>
        <w:t xml:space="preserve">A partir do levantamento de requisitos e da análise do caso de uso UC01, o modelo </w:t>
      </w:r>
      <w:r w:rsidR="00C727FB">
        <w:t xml:space="preserve">UML </w:t>
      </w:r>
      <w:r>
        <w:t xml:space="preserve">de classes de análise do </w:t>
      </w:r>
      <w:proofErr w:type="spellStart"/>
      <w:proofErr w:type="gramStart"/>
      <w:r>
        <w:t>DashGen</w:t>
      </w:r>
      <w:proofErr w:type="spellEnd"/>
      <w:proofErr w:type="gramEnd"/>
      <w:r>
        <w:t xml:space="preserve"> foi elaborado como segue </w:t>
      </w:r>
      <w:r w:rsidR="008C3289">
        <w:t xml:space="preserve">representado </w:t>
      </w:r>
      <w:r>
        <w:t>na Figura 1</w:t>
      </w:r>
      <w:r w:rsidR="005734B3">
        <w:t>1</w:t>
      </w:r>
      <w:r>
        <w:t>.</w:t>
      </w:r>
    </w:p>
    <w:p w14:paraId="69B62EC0" w14:textId="77777777" w:rsidR="00E06B73" w:rsidRDefault="00E06B73">
      <w:pPr>
        <w:spacing w:after="160" w:line="240" w:lineRule="auto"/>
        <w:jc w:val="left"/>
        <w:rPr>
          <w:b/>
          <w:sz w:val="20"/>
          <w:szCs w:val="20"/>
        </w:rPr>
      </w:pPr>
    </w:p>
    <w:p w14:paraId="0D2C6879" w14:textId="77777777" w:rsidR="00FC04D5" w:rsidRDefault="00FC04D5" w:rsidP="000D70EB">
      <w:pPr>
        <w:spacing w:after="160" w:line="240" w:lineRule="auto"/>
        <w:jc w:val="center"/>
        <w:rPr>
          <w:b/>
          <w:sz w:val="20"/>
          <w:szCs w:val="20"/>
        </w:rPr>
      </w:pPr>
      <w:r>
        <w:rPr>
          <w:b/>
          <w:sz w:val="20"/>
          <w:szCs w:val="20"/>
        </w:rPr>
        <w:t>Figura 1</w:t>
      </w:r>
      <w:r w:rsidR="005734B3">
        <w:rPr>
          <w:b/>
          <w:sz w:val="20"/>
          <w:szCs w:val="20"/>
        </w:rPr>
        <w:t>1</w:t>
      </w:r>
      <w:r>
        <w:rPr>
          <w:b/>
          <w:sz w:val="20"/>
          <w:szCs w:val="20"/>
        </w:rPr>
        <w:t xml:space="preserve"> – Diagrama de classes de análise do </w:t>
      </w:r>
      <w:proofErr w:type="spellStart"/>
      <w:proofErr w:type="gramStart"/>
      <w:r>
        <w:rPr>
          <w:b/>
          <w:sz w:val="20"/>
          <w:szCs w:val="20"/>
        </w:rPr>
        <w:t>DashGen</w:t>
      </w:r>
      <w:proofErr w:type="spellEnd"/>
      <w:proofErr w:type="gramEnd"/>
    </w:p>
    <w:p w14:paraId="7BB0B2EF" w14:textId="77777777" w:rsidR="00190868" w:rsidRDefault="0025109C" w:rsidP="00190868">
      <w:pPr>
        <w:jc w:val="center"/>
        <w:rPr>
          <w:b/>
          <w:sz w:val="20"/>
          <w:szCs w:val="20"/>
        </w:rPr>
      </w:pPr>
      <w:r>
        <w:rPr>
          <w:b/>
          <w:noProof/>
          <w:sz w:val="20"/>
          <w:szCs w:val="20"/>
          <w:lang w:eastAsia="pt-BR"/>
        </w:rPr>
        <w:drawing>
          <wp:inline distT="0" distB="0" distL="0" distR="0" wp14:anchorId="5D70F762" wp14:editId="3E22DB06">
            <wp:extent cx="5881048" cy="4718050"/>
            <wp:effectExtent l="0" t="0" r="5715"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Dominio.png"/>
                    <pic:cNvPicPr/>
                  </pic:nvPicPr>
                  <pic:blipFill rotWithShape="1">
                    <a:blip r:embed="rId29" cstate="print">
                      <a:extLst>
                        <a:ext uri="{BEBA8EAE-BF5A-486C-A8C5-ECC9F3942E4B}">
                          <a14:imgProps xmlns:a14="http://schemas.microsoft.com/office/drawing/2010/main">
                            <a14:imgLayer r:embed="rId30">
                              <a14:imgEffect>
                                <a14:sharpenSoften amount="30000"/>
                              </a14:imgEffect>
                              <a14:imgEffect>
                                <a14:saturation sat="0"/>
                              </a14:imgEffect>
                              <a14:imgEffect>
                                <a14:brightnessContrast contrast="70000"/>
                              </a14:imgEffect>
                            </a14:imgLayer>
                          </a14:imgProps>
                        </a:ext>
                        <a:ext uri="{28A0092B-C50C-407E-A947-70E740481C1C}">
                          <a14:useLocalDpi xmlns:a14="http://schemas.microsoft.com/office/drawing/2010/main" val="0"/>
                        </a:ext>
                      </a:extLst>
                    </a:blip>
                    <a:srcRect l="3758" t="5157" r="2543" b="3803"/>
                    <a:stretch/>
                  </pic:blipFill>
                  <pic:spPr bwMode="auto">
                    <a:xfrm>
                      <a:off x="0" y="0"/>
                      <a:ext cx="5942119" cy="4767044"/>
                    </a:xfrm>
                    <a:prstGeom prst="rect">
                      <a:avLst/>
                    </a:prstGeom>
                    <a:ln>
                      <a:noFill/>
                    </a:ln>
                    <a:extLst>
                      <a:ext uri="{53640926-AAD7-44D8-BBD7-CCE9431645EC}">
                        <a14:shadowObscured xmlns:a14="http://schemas.microsoft.com/office/drawing/2010/main"/>
                      </a:ext>
                    </a:extLst>
                  </pic:spPr>
                </pic:pic>
              </a:graphicData>
            </a:graphic>
          </wp:inline>
        </w:drawing>
      </w:r>
    </w:p>
    <w:p w14:paraId="44CD77E1" w14:textId="77777777" w:rsidR="0025109C" w:rsidRPr="00190868" w:rsidRDefault="0025109C" w:rsidP="00190868">
      <w:pPr>
        <w:jc w:val="center"/>
        <w:rPr>
          <w:b/>
          <w:sz w:val="20"/>
          <w:szCs w:val="20"/>
        </w:rPr>
      </w:pPr>
      <w:r w:rsidRPr="00772473">
        <w:rPr>
          <w:sz w:val="20"/>
          <w:szCs w:val="20"/>
        </w:rPr>
        <w:t xml:space="preserve">Fonte: Elaborada pelo </w:t>
      </w:r>
      <w:r w:rsidR="00FC04D5" w:rsidRPr="00772473">
        <w:rPr>
          <w:sz w:val="20"/>
          <w:szCs w:val="20"/>
        </w:rPr>
        <w:t>Autor</w:t>
      </w:r>
    </w:p>
    <w:p w14:paraId="197CD2B9" w14:textId="77777777" w:rsidR="00F04874" w:rsidRDefault="001D7A2E" w:rsidP="001D7A2E">
      <w:r>
        <w:tab/>
      </w:r>
    </w:p>
    <w:p w14:paraId="64ACD0D5" w14:textId="77777777" w:rsidR="00564887" w:rsidRDefault="001D7A2E" w:rsidP="00F04874">
      <w:pPr>
        <w:ind w:firstLine="709"/>
      </w:pPr>
      <w:r>
        <w:t xml:space="preserve">De posse </w:t>
      </w:r>
      <w:r w:rsidR="00F04874">
        <w:t xml:space="preserve">do </w:t>
      </w:r>
      <w:r>
        <w:t xml:space="preserve">primeiro modelo de classes </w:t>
      </w:r>
      <w:r w:rsidR="00F04874">
        <w:t>conceituais (visto na Figura 12)</w:t>
      </w:r>
      <w:r>
        <w:t xml:space="preserve">, foi iniciado então o processo de análise em nível mais baixo de abstração, com </w:t>
      </w:r>
      <w:r w:rsidR="00F04874">
        <w:t>a</w:t>
      </w:r>
      <w:r>
        <w:t xml:space="preserve"> implementação </w:t>
      </w:r>
      <w:r w:rsidR="00F04874">
        <w:t xml:space="preserve">baseada no </w:t>
      </w:r>
      <w:r>
        <w:t xml:space="preserve">Apache </w:t>
      </w:r>
      <w:proofErr w:type="spellStart"/>
      <w:r>
        <w:t>Freemarker</w:t>
      </w:r>
      <w:proofErr w:type="spellEnd"/>
      <w:r>
        <w:t xml:space="preserve"> e </w:t>
      </w:r>
      <w:r w:rsidR="00F04874">
        <w:t xml:space="preserve">na </w:t>
      </w:r>
      <w:r>
        <w:t xml:space="preserve">biblioteca </w:t>
      </w:r>
      <w:proofErr w:type="gramStart"/>
      <w:r>
        <w:t>DC.</w:t>
      </w:r>
      <w:proofErr w:type="gramEnd"/>
      <w:r>
        <w:t xml:space="preserve">js. Após a compreensão </w:t>
      </w:r>
      <w:r w:rsidR="00F04874">
        <w:t xml:space="preserve">na </w:t>
      </w:r>
      <w:r>
        <w:t>forma de gerar um gráfico simples em uma página HTML5</w:t>
      </w:r>
      <w:r w:rsidR="00F04874">
        <w:t>,</w:t>
      </w:r>
      <w:r>
        <w:t xml:space="preserve"> com o uso dos exemplos disponíveis no site da </w:t>
      </w:r>
      <w:proofErr w:type="gramStart"/>
      <w:r>
        <w:t>DC.</w:t>
      </w:r>
      <w:proofErr w:type="gramEnd"/>
      <w:r>
        <w:t xml:space="preserve">js </w:t>
      </w:r>
      <w:r w:rsidR="00F4107C">
        <w:fldChar w:fldCharType="begin" w:fldLock="1"/>
      </w:r>
      <w:r w:rsidR="00594F63">
        <w:instrText>ADDIN CSL_CITATION {"citationItems":[{"id":"ITEM-1","itemData":{"URL":"https://dc-js.github.io/dc.js/","abstract":"dc.js is a javascript charting library with native crossfilter support, allowing highly efficient exploration on large multi-dimensional datasets (inspired by crossfilter's demo). It leverages d3 to render charts in CSS-friendly SVG format. Charts rendered using dc.js are data driven and reactive and therefore provide instant feedback to user interaction. dc.js is an easy yet powerful javascript library for data visualization and analysis in the browser and on mobile devices.","accessed":{"date-parts":[["2019","11","10"]]},"author":[{"dropping-particle":"","family":"Team DC.js","given":"","non-dropping-particle":"","parse-names":false,"suffix":""}],"id":"ITEM-1","issued":{"date-parts":[["2018"]]},"title":"dc.js - Dimensional Charting Javascript Library","type":"webpage"},"uris":["http://www.mendeley.com/documents/?uuid=98e0a959-a883-4b72-96cb-cae585fe6e2f"]}],"mendeley":{"formattedCitation":"(TEAM DC.JS, 2018)","plainTextFormattedCitation":"(TEAM DC.JS, 2018)","previouslyFormattedCitation":"(TEAM DC.JS, 2018)"},"properties":{"noteIndex":0},"schema":"https://github.com/citation-style-language/schema/raw/master/csl-citation.json"}</w:instrText>
      </w:r>
      <w:r w:rsidR="00F4107C">
        <w:fldChar w:fldCharType="separate"/>
      </w:r>
      <w:r w:rsidR="00594F63" w:rsidRPr="00594F63">
        <w:rPr>
          <w:noProof/>
        </w:rPr>
        <w:t>(TEAM DC.JS, 2018)</w:t>
      </w:r>
      <w:r w:rsidR="00F4107C">
        <w:fldChar w:fldCharType="end"/>
      </w:r>
      <w:r>
        <w:t xml:space="preserve">, ficou claro quais atributos e informações relevantes seriam </w:t>
      </w:r>
      <w:r w:rsidR="00F04874">
        <w:t xml:space="preserve">necessários </w:t>
      </w:r>
      <w:r>
        <w:t xml:space="preserve">para a implementação. Com o refinamento obtido </w:t>
      </w:r>
      <w:r w:rsidR="00F04874">
        <w:t xml:space="preserve">neste </w:t>
      </w:r>
      <w:r>
        <w:t xml:space="preserve">passo </w:t>
      </w:r>
      <w:r w:rsidR="00F04874">
        <w:t xml:space="preserve">da </w:t>
      </w:r>
      <w:r>
        <w:t xml:space="preserve">análise, foi possível desenhar o modelo de classes de implementação, que consiste no modelo de classes na linguagem de programação escolhida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t xml:space="preserve">, neste caso o Java </w:t>
      </w:r>
      <w:proofErr w:type="gramStart"/>
      <w:r>
        <w:t>8</w:t>
      </w:r>
      <w:proofErr w:type="gramEnd"/>
      <w:r>
        <w:t xml:space="preserve">. As classes </w:t>
      </w:r>
      <w:r>
        <w:lastRenderedPageBreak/>
        <w:t xml:space="preserve">constantes do modelo representado na Figura </w:t>
      </w:r>
      <w:r w:rsidR="00564887">
        <w:t>1</w:t>
      </w:r>
      <w:r w:rsidR="00C270E8">
        <w:t>2</w:t>
      </w:r>
      <w:r>
        <w:t xml:space="preserve"> foram desenhadas importando as classes </w:t>
      </w:r>
      <w:r w:rsidR="007F3595">
        <w:t>do código fonte</w:t>
      </w:r>
      <w:r>
        <w:t xml:space="preserve"> do </w:t>
      </w:r>
      <w:proofErr w:type="spellStart"/>
      <w:proofErr w:type="gramStart"/>
      <w:r>
        <w:t>DashGen</w:t>
      </w:r>
      <w:proofErr w:type="spellEnd"/>
      <w:proofErr w:type="gramEnd"/>
      <w:r>
        <w:t xml:space="preserve"> para a ferramenta </w:t>
      </w:r>
      <w:proofErr w:type="spellStart"/>
      <w:r>
        <w:t>Astah</w:t>
      </w:r>
      <w:proofErr w:type="spellEnd"/>
      <w:r>
        <w:t xml:space="preserve"> UML 8</w:t>
      </w:r>
      <w:r w:rsidR="00564887">
        <w:t xml:space="preserve"> </w:t>
      </w:r>
      <w:r w:rsidR="00F4107C">
        <w:fldChar w:fldCharType="begin" w:fldLock="1"/>
      </w:r>
      <w:r w:rsidR="00594F63">
        <w:instrText>ADDIN CSL_CITATION {"citationItems":[{"id":"ITEM-1","itemData":{"URL":"http://astah.net/editions/uml-new","abstract":"Pagina do Produto AtahUML 8","accessed":{"date-parts":[["2020","1","10"]]},"author":[{"dropping-particle":"","family":"Astah","given":"","non-dropping-particle":"","parse-names":false,"suffix":""}],"id":"ITEM-1","issued":{"date-parts":[["2019"]]},"title":"Astah UML","type":"webpage"},"uris":["http://www.mendeley.com/documents/?uuid=cba79795-002c-49b5-ae7f-ddf3f8cad22d"]}],"mendeley":{"formattedCitation":"(ASTAH, 2019)","plainTextFormattedCitation":"(ASTAH, 2019)","previouslyFormattedCitation":"(ASTAH, 2019)"},"properties":{"noteIndex":0},"schema":"https://github.com/citation-style-language/schema/raw/master/csl-citation.json"}</w:instrText>
      </w:r>
      <w:r w:rsidR="00F4107C">
        <w:fldChar w:fldCharType="separate"/>
      </w:r>
      <w:r w:rsidR="00594F63" w:rsidRPr="00594F63">
        <w:rPr>
          <w:noProof/>
        </w:rPr>
        <w:t>(ASTAH, 2019)</w:t>
      </w:r>
      <w:r w:rsidR="00F4107C">
        <w:fldChar w:fldCharType="end"/>
      </w:r>
      <w:r w:rsidR="00564887">
        <w:t>.</w:t>
      </w:r>
    </w:p>
    <w:p w14:paraId="54D45C1C" w14:textId="77777777" w:rsidR="001A38ED" w:rsidRDefault="001A38ED">
      <w:pPr>
        <w:spacing w:after="160" w:line="240" w:lineRule="auto"/>
        <w:jc w:val="left"/>
        <w:rPr>
          <w:b/>
          <w:sz w:val="20"/>
          <w:szCs w:val="20"/>
        </w:rPr>
      </w:pPr>
    </w:p>
    <w:p w14:paraId="71DE8B1D" w14:textId="77777777" w:rsidR="00564887" w:rsidRDefault="00564887" w:rsidP="00D81199">
      <w:pPr>
        <w:spacing w:after="160" w:line="240" w:lineRule="auto"/>
        <w:jc w:val="center"/>
        <w:rPr>
          <w:ins w:id="39" w:author="Claudio Martins" w:date="2020-05-01T10:16:00Z"/>
          <w:b/>
          <w:sz w:val="20"/>
          <w:szCs w:val="20"/>
        </w:rPr>
      </w:pPr>
      <w:r>
        <w:rPr>
          <w:b/>
          <w:sz w:val="20"/>
          <w:szCs w:val="20"/>
        </w:rPr>
        <w:t>Figura 1</w:t>
      </w:r>
      <w:r w:rsidR="00C270E8">
        <w:rPr>
          <w:b/>
          <w:sz w:val="20"/>
          <w:szCs w:val="20"/>
        </w:rPr>
        <w:t>2</w:t>
      </w:r>
      <w:r>
        <w:rPr>
          <w:b/>
          <w:sz w:val="20"/>
          <w:szCs w:val="20"/>
        </w:rPr>
        <w:t xml:space="preserve"> – Diagrama de Classes de Implementação </w:t>
      </w:r>
      <w:proofErr w:type="spellStart"/>
      <w:proofErr w:type="gramStart"/>
      <w:r>
        <w:rPr>
          <w:b/>
          <w:sz w:val="20"/>
          <w:szCs w:val="20"/>
        </w:rPr>
        <w:t>DashGen</w:t>
      </w:r>
      <w:proofErr w:type="spellEnd"/>
      <w:proofErr w:type="gramEnd"/>
    </w:p>
    <w:p w14:paraId="018BDBCA" w14:textId="77777777" w:rsidR="00552D85" w:rsidRDefault="00552D85" w:rsidP="00D81199">
      <w:pPr>
        <w:spacing w:after="160" w:line="240" w:lineRule="auto"/>
        <w:jc w:val="center"/>
        <w:rPr>
          <w:b/>
          <w:sz w:val="20"/>
          <w:szCs w:val="20"/>
        </w:rPr>
      </w:pPr>
      <w:ins w:id="40" w:author="Claudio Martins" w:date="2020-05-01T10:16:00Z">
        <w:r w:rsidRPr="00552D85">
          <w:rPr>
            <w:b/>
            <w:sz w:val="20"/>
            <w:szCs w:val="20"/>
            <w:highlight w:val="yellow"/>
          </w:rPr>
          <w:t>(Refazer esta figura, deixar mais claro</w:t>
        </w:r>
      </w:ins>
      <w:ins w:id="41" w:author="Claudio Martins" w:date="2020-05-01T10:17:00Z">
        <w:r w:rsidRPr="00552D85">
          <w:rPr>
            <w:b/>
            <w:sz w:val="20"/>
            <w:szCs w:val="20"/>
            <w:highlight w:val="yellow"/>
          </w:rPr>
          <w:t>, maior</w:t>
        </w:r>
      </w:ins>
      <w:ins w:id="42" w:author="Claudio Martins" w:date="2020-05-01T10:16:00Z">
        <w:r w:rsidRPr="00552D85">
          <w:rPr>
            <w:b/>
            <w:sz w:val="20"/>
            <w:szCs w:val="20"/>
            <w:highlight w:val="yellow"/>
          </w:rPr>
          <w:t xml:space="preserve"> – remover métodos </w:t>
        </w:r>
        <w:proofErr w:type="spellStart"/>
        <w:r w:rsidRPr="00552D85">
          <w:rPr>
            <w:b/>
            <w:sz w:val="20"/>
            <w:szCs w:val="20"/>
            <w:highlight w:val="yellow"/>
          </w:rPr>
          <w:t>gets</w:t>
        </w:r>
        <w:proofErr w:type="spellEnd"/>
        <w:r w:rsidRPr="00552D85">
          <w:rPr>
            <w:b/>
            <w:sz w:val="20"/>
            <w:szCs w:val="20"/>
            <w:highlight w:val="yellow"/>
          </w:rPr>
          <w:t xml:space="preserve"> e sets</w:t>
        </w:r>
        <w:proofErr w:type="gramStart"/>
        <w:r w:rsidRPr="00552D85">
          <w:rPr>
            <w:b/>
            <w:sz w:val="20"/>
            <w:szCs w:val="20"/>
            <w:highlight w:val="yellow"/>
          </w:rPr>
          <w:t>)</w:t>
        </w:r>
      </w:ins>
      <w:proofErr w:type="gramEnd"/>
    </w:p>
    <w:p w14:paraId="6D7B786C" w14:textId="77777777" w:rsidR="00D81199" w:rsidRDefault="00D81199" w:rsidP="00D81199">
      <w:pPr>
        <w:spacing w:after="160" w:line="240" w:lineRule="auto"/>
        <w:jc w:val="center"/>
        <w:rPr>
          <w:b/>
          <w:sz w:val="20"/>
          <w:szCs w:val="20"/>
        </w:rPr>
      </w:pPr>
    </w:p>
    <w:p w14:paraId="34C7AF3D" w14:textId="77777777" w:rsidR="00564887" w:rsidRDefault="00564887" w:rsidP="00564887">
      <w:r>
        <w:rPr>
          <w:noProof/>
          <w:lang w:eastAsia="pt-BR"/>
        </w:rPr>
        <w:drawing>
          <wp:inline distT="0" distB="0" distL="0" distR="0" wp14:anchorId="17C391C0" wp14:editId="44BB3A15">
            <wp:extent cx="5491727" cy="58928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implementacao.png"/>
                    <pic:cNvPicPr/>
                  </pic:nvPicPr>
                  <pic:blipFill>
                    <a:blip r:embed="rId31" cstate="print">
                      <a:extLst>
                        <a:ext uri="{BEBA8EAE-BF5A-486C-A8C5-ECC9F3942E4B}">
                          <a14:imgProps xmlns:a14="http://schemas.microsoft.com/office/drawing/2010/main">
                            <a14:imgLayer r:embed="rId32">
                              <a14:imgEffect>
                                <a14:sharpenSoften amount="30000"/>
                              </a14:imgEffect>
                              <a14:imgEffect>
                                <a14:brightnessContrast contrast="70000"/>
                              </a14:imgEffect>
                            </a14:imgLayer>
                          </a14:imgProps>
                        </a:ext>
                        <a:ext uri="{28A0092B-C50C-407E-A947-70E740481C1C}">
                          <a14:useLocalDpi xmlns:a14="http://schemas.microsoft.com/office/drawing/2010/main" val="0"/>
                        </a:ext>
                      </a:extLst>
                    </a:blip>
                    <a:stretch>
                      <a:fillRect/>
                    </a:stretch>
                  </pic:blipFill>
                  <pic:spPr>
                    <a:xfrm>
                      <a:off x="0" y="0"/>
                      <a:ext cx="5491727" cy="5892800"/>
                    </a:xfrm>
                    <a:prstGeom prst="rect">
                      <a:avLst/>
                    </a:prstGeom>
                  </pic:spPr>
                </pic:pic>
              </a:graphicData>
            </a:graphic>
          </wp:inline>
        </w:drawing>
      </w:r>
    </w:p>
    <w:p w14:paraId="6B9A7AAB" w14:textId="77777777" w:rsidR="00564887" w:rsidRPr="00772473" w:rsidRDefault="00564887" w:rsidP="001A1ED6">
      <w:pPr>
        <w:jc w:val="center"/>
        <w:rPr>
          <w:sz w:val="20"/>
          <w:szCs w:val="20"/>
        </w:rPr>
      </w:pPr>
      <w:r w:rsidRPr="00772473">
        <w:rPr>
          <w:sz w:val="20"/>
          <w:szCs w:val="20"/>
        </w:rPr>
        <w:t>Fonte: Elaborada pelo Autor</w:t>
      </w:r>
    </w:p>
    <w:p w14:paraId="2060E537" w14:textId="77777777" w:rsidR="00CA5EE7" w:rsidRDefault="001D7A2E" w:rsidP="00CA5EE7">
      <w:r>
        <w:t xml:space="preserve"> </w:t>
      </w:r>
    </w:p>
    <w:p w14:paraId="40462275" w14:textId="77777777" w:rsidR="00242CEC" w:rsidRDefault="00242CEC" w:rsidP="00CA5EE7">
      <w:r>
        <w:t xml:space="preserve">4.5.1 Dependências adicionadas ao projeto via Apache </w:t>
      </w:r>
      <w:proofErr w:type="spellStart"/>
      <w:r>
        <w:t>Maven</w:t>
      </w:r>
      <w:proofErr w:type="spellEnd"/>
    </w:p>
    <w:p w14:paraId="5DA4B42D" w14:textId="77777777" w:rsidR="00242CEC" w:rsidRDefault="00242CEC" w:rsidP="00242CEC"/>
    <w:p w14:paraId="12A0FBBD" w14:textId="77777777" w:rsidR="00F34296" w:rsidRDefault="00242CEC" w:rsidP="003A4FC2">
      <w:r>
        <w:lastRenderedPageBreak/>
        <w:tab/>
        <w:t>Para facilitar o entendimento</w:t>
      </w:r>
      <w:r w:rsidR="000916D8">
        <w:t xml:space="preserve"> de como </w:t>
      </w:r>
      <w:r>
        <w:t>a</w:t>
      </w:r>
      <w:r w:rsidR="00D568D9">
        <w:t>s</w:t>
      </w:r>
      <w:r>
        <w:t xml:space="preserve"> dependência</w:t>
      </w:r>
      <w:r w:rsidR="00D568D9">
        <w:t>s</w:t>
      </w:r>
      <w:r>
        <w:t xml:space="preserve"> </w:t>
      </w:r>
      <w:r w:rsidR="00D568D9">
        <w:t xml:space="preserve">supridas com o uso do gerenciador Apache </w:t>
      </w:r>
      <w:proofErr w:type="spellStart"/>
      <w:r w:rsidR="00D568D9">
        <w:t>Maven</w:t>
      </w:r>
      <w:proofErr w:type="spellEnd"/>
      <w:r w:rsidR="00F34296">
        <w:t xml:space="preserve"> se conectam </w:t>
      </w:r>
      <w:proofErr w:type="gramStart"/>
      <w:r w:rsidR="00F34296">
        <w:t>às</w:t>
      </w:r>
      <w:proofErr w:type="gramEnd"/>
      <w:r w:rsidR="00F34296">
        <w:t xml:space="preserve"> classes do projeto da aplicação </w:t>
      </w:r>
      <w:proofErr w:type="spellStart"/>
      <w:r w:rsidR="00F34296">
        <w:t>DashGen</w:t>
      </w:r>
      <w:proofErr w:type="spellEnd"/>
      <w:r w:rsidR="00D568D9">
        <w:t xml:space="preserve">, foi elaborado um diagrama </w:t>
      </w:r>
      <w:r w:rsidR="000916D8">
        <w:t>simplificado de componentes</w:t>
      </w:r>
      <w:r w:rsidR="00F34296">
        <w:t>, que pode ser visto na Figura 1</w:t>
      </w:r>
      <w:r w:rsidR="00B05062">
        <w:t>3</w:t>
      </w:r>
      <w:r w:rsidR="00F34296">
        <w:t>.</w:t>
      </w:r>
    </w:p>
    <w:p w14:paraId="44E64FE3" w14:textId="77777777" w:rsidR="00F34296" w:rsidRDefault="00F34296" w:rsidP="00D568D9">
      <w:pPr>
        <w:jc w:val="left"/>
      </w:pPr>
    </w:p>
    <w:p w14:paraId="52938337" w14:textId="77777777" w:rsidR="00F34296" w:rsidRDefault="00F34296" w:rsidP="00F34296">
      <w:pPr>
        <w:spacing w:after="160" w:line="240" w:lineRule="auto"/>
        <w:jc w:val="center"/>
        <w:rPr>
          <w:b/>
          <w:sz w:val="20"/>
          <w:szCs w:val="20"/>
        </w:rPr>
      </w:pPr>
      <w:r>
        <w:t xml:space="preserve"> </w:t>
      </w:r>
      <w:r w:rsidR="00D568D9">
        <w:t xml:space="preserve"> </w:t>
      </w:r>
      <w:r>
        <w:rPr>
          <w:b/>
          <w:sz w:val="20"/>
          <w:szCs w:val="20"/>
        </w:rPr>
        <w:t>Figura 1</w:t>
      </w:r>
      <w:r w:rsidR="00B05062">
        <w:rPr>
          <w:b/>
          <w:sz w:val="20"/>
          <w:szCs w:val="20"/>
        </w:rPr>
        <w:t>3</w:t>
      </w:r>
      <w:r>
        <w:rPr>
          <w:b/>
          <w:sz w:val="20"/>
          <w:szCs w:val="20"/>
        </w:rPr>
        <w:t xml:space="preserve"> – Diagrama simplificado das dependências supridas ao projeto </w:t>
      </w:r>
      <w:proofErr w:type="spellStart"/>
      <w:proofErr w:type="gramStart"/>
      <w:r>
        <w:rPr>
          <w:b/>
          <w:sz w:val="20"/>
          <w:szCs w:val="20"/>
        </w:rPr>
        <w:t>DashGen</w:t>
      </w:r>
      <w:proofErr w:type="spellEnd"/>
      <w:proofErr w:type="gramEnd"/>
      <w:r>
        <w:rPr>
          <w:b/>
          <w:sz w:val="20"/>
          <w:szCs w:val="20"/>
        </w:rPr>
        <w:t xml:space="preserve"> via gerenciador Apache </w:t>
      </w:r>
      <w:proofErr w:type="spellStart"/>
      <w:r>
        <w:rPr>
          <w:b/>
          <w:sz w:val="20"/>
          <w:szCs w:val="20"/>
        </w:rPr>
        <w:t>Maven</w:t>
      </w:r>
      <w:proofErr w:type="spellEnd"/>
    </w:p>
    <w:p w14:paraId="001DC753" w14:textId="77777777" w:rsidR="00FA264B" w:rsidRDefault="00FA264B" w:rsidP="00C72E01">
      <w:pPr>
        <w:spacing w:line="240" w:lineRule="auto"/>
        <w:jc w:val="center"/>
        <w:rPr>
          <w:b/>
          <w:sz w:val="20"/>
          <w:szCs w:val="20"/>
        </w:rPr>
      </w:pPr>
    </w:p>
    <w:p w14:paraId="117475AD" w14:textId="77777777" w:rsidR="00FA264B" w:rsidRDefault="00FA264B" w:rsidP="00F34296">
      <w:pPr>
        <w:spacing w:after="160" w:line="240" w:lineRule="auto"/>
        <w:jc w:val="center"/>
        <w:rPr>
          <w:b/>
          <w:sz w:val="20"/>
          <w:szCs w:val="20"/>
        </w:rPr>
      </w:pPr>
      <w:r>
        <w:rPr>
          <w:b/>
          <w:noProof/>
          <w:sz w:val="20"/>
          <w:szCs w:val="20"/>
          <w:lang w:eastAsia="pt-BR"/>
        </w:rPr>
        <w:drawing>
          <wp:inline distT="0" distB="0" distL="0" distR="0" wp14:anchorId="5DB00E78" wp14:editId="05EE0A7F">
            <wp:extent cx="6082742" cy="269549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tecas_externas.png"/>
                    <pic:cNvPicPr/>
                  </pic:nvPicPr>
                  <pic:blipFill rotWithShape="1">
                    <a:blip r:embed="rId33" cstate="print">
                      <a:extLst>
                        <a:ext uri="{BEBA8EAE-BF5A-486C-A8C5-ECC9F3942E4B}">
                          <a14:imgProps xmlns:a14="http://schemas.microsoft.com/office/drawing/2010/main">
                            <a14:imgLayer r:embed="rId34">
                              <a14:imgEffect>
                                <a14:sharpenSoften amount="30000"/>
                              </a14:imgEffect>
                              <a14:imgEffect>
                                <a14:saturation sat="0"/>
                              </a14:imgEffect>
                              <a14:imgEffect>
                                <a14:brightnessContrast contrast="70000"/>
                              </a14:imgEffect>
                            </a14:imgLayer>
                          </a14:imgProps>
                        </a:ext>
                        <a:ext uri="{28A0092B-C50C-407E-A947-70E740481C1C}">
                          <a14:useLocalDpi xmlns:a14="http://schemas.microsoft.com/office/drawing/2010/main" val="0"/>
                        </a:ext>
                      </a:extLst>
                    </a:blip>
                    <a:srcRect l="2940" t="7463" r="1602" b="4328"/>
                    <a:stretch/>
                  </pic:blipFill>
                  <pic:spPr bwMode="auto">
                    <a:xfrm>
                      <a:off x="0" y="0"/>
                      <a:ext cx="6097720" cy="2702129"/>
                    </a:xfrm>
                    <a:prstGeom prst="rect">
                      <a:avLst/>
                    </a:prstGeom>
                    <a:ln>
                      <a:noFill/>
                    </a:ln>
                    <a:extLst>
                      <a:ext uri="{53640926-AAD7-44D8-BBD7-CCE9431645EC}">
                        <a14:shadowObscured xmlns:a14="http://schemas.microsoft.com/office/drawing/2010/main"/>
                      </a:ext>
                    </a:extLst>
                  </pic:spPr>
                </pic:pic>
              </a:graphicData>
            </a:graphic>
          </wp:inline>
        </w:drawing>
      </w:r>
    </w:p>
    <w:p w14:paraId="3BD31C01" w14:textId="77777777" w:rsidR="00FA264B" w:rsidRDefault="00FA264B" w:rsidP="00C72E01">
      <w:pPr>
        <w:spacing w:line="240" w:lineRule="auto"/>
        <w:jc w:val="center"/>
        <w:rPr>
          <w:sz w:val="20"/>
          <w:szCs w:val="20"/>
        </w:rPr>
      </w:pPr>
      <w:r>
        <w:rPr>
          <w:sz w:val="20"/>
          <w:szCs w:val="20"/>
        </w:rPr>
        <w:t>Fonte: Elaborada pelo Autor</w:t>
      </w:r>
    </w:p>
    <w:p w14:paraId="2CE63660" w14:textId="77777777" w:rsidR="00FA264B" w:rsidRDefault="00FA264B" w:rsidP="00F34296">
      <w:pPr>
        <w:spacing w:after="160" w:line="240" w:lineRule="auto"/>
        <w:jc w:val="center"/>
        <w:rPr>
          <w:sz w:val="20"/>
          <w:szCs w:val="20"/>
        </w:rPr>
      </w:pPr>
    </w:p>
    <w:p w14:paraId="16C0CF07" w14:textId="77777777" w:rsidR="00C80F86" w:rsidRDefault="00C80F86" w:rsidP="00C80F86">
      <w:pPr>
        <w:pStyle w:val="Ttulo2"/>
      </w:pPr>
      <w:bookmarkStart w:id="43" w:name="_Toc35796585"/>
      <w:proofErr w:type="gramStart"/>
      <w:r>
        <w:t>4.6 Modelagem</w:t>
      </w:r>
      <w:proofErr w:type="gramEnd"/>
      <w:r>
        <w:t xml:space="preserve"> </w:t>
      </w:r>
      <w:r w:rsidR="006C4933">
        <w:t>dinâmica</w:t>
      </w:r>
      <w:bookmarkEnd w:id="43"/>
    </w:p>
    <w:p w14:paraId="7DD30453" w14:textId="77777777" w:rsidR="00D81199" w:rsidRPr="00D81199" w:rsidRDefault="00D81199" w:rsidP="00D81199"/>
    <w:p w14:paraId="2359DA9E" w14:textId="77777777" w:rsidR="00C80F86" w:rsidRDefault="00C80F86" w:rsidP="00376622">
      <w:r>
        <w:tab/>
        <w:t xml:space="preserve">O modelo de interações representa a troca de mensagem entre os objetos para a execução do caso de uso. As </w:t>
      </w:r>
      <w:commentRangeStart w:id="44"/>
      <w:r>
        <w:t>etapas</w:t>
      </w:r>
      <w:commentRangeEnd w:id="44"/>
      <w:r w:rsidR="00C80A7F">
        <w:rPr>
          <w:rStyle w:val="Refdecomentrio"/>
        </w:rPr>
        <w:commentReference w:id="44"/>
      </w:r>
      <w:r>
        <w:t xml:space="preserve"> anteriores da análise dão uma visão estática e estrutural inicial do sistema. Para se entender a dinâmica do sistema, devemos passar à fase de modelagem dinâmica. Esta modelagem tem o propósito de dar entendimento do comportamento do sistema em tempo de execução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t>.</w:t>
      </w:r>
    </w:p>
    <w:p w14:paraId="4924999E" w14:textId="77777777" w:rsidR="006C4933" w:rsidRPr="00C80F86" w:rsidRDefault="006C4933" w:rsidP="00C80F86">
      <w:r>
        <w:tab/>
        <w:t xml:space="preserve">A ferramenta a ser utilizada nesta etapa é o diagrama de sequência, que tem por finalidade representar a interação entre objetos na sequência temporal em que acontecem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t xml:space="preserve">. </w:t>
      </w:r>
    </w:p>
    <w:p w14:paraId="1C262169" w14:textId="77777777" w:rsidR="00C727FB" w:rsidRDefault="00C727FB" w:rsidP="00F04874">
      <w:r>
        <w:tab/>
        <w:t xml:space="preserve">O primeiro diagrama de </w:t>
      </w:r>
      <w:r w:rsidR="00F04874">
        <w:t xml:space="preserve">sequência </w:t>
      </w:r>
      <w:r>
        <w:t xml:space="preserve">UML diz respeito a uma visão global das interações das classes do </w:t>
      </w:r>
      <w:proofErr w:type="spellStart"/>
      <w:proofErr w:type="gramStart"/>
      <w:r>
        <w:t>DashGen</w:t>
      </w:r>
      <w:proofErr w:type="spellEnd"/>
      <w:proofErr w:type="gramEnd"/>
      <w:r>
        <w:t>. A Figura 14 demonstra esta representação.</w:t>
      </w:r>
    </w:p>
    <w:p w14:paraId="7DDC78E8" w14:textId="77777777" w:rsidR="00C727FB" w:rsidRDefault="00C727FB" w:rsidP="00762D2C">
      <w:pPr>
        <w:spacing w:after="160" w:line="240" w:lineRule="auto"/>
        <w:jc w:val="left"/>
      </w:pPr>
    </w:p>
    <w:p w14:paraId="0E174C3A" w14:textId="77777777" w:rsidR="00757AD5" w:rsidRDefault="00757AD5">
      <w:pPr>
        <w:spacing w:after="160" w:line="240" w:lineRule="auto"/>
        <w:jc w:val="left"/>
        <w:rPr>
          <w:b/>
          <w:sz w:val="20"/>
        </w:rPr>
      </w:pPr>
      <w:r>
        <w:rPr>
          <w:b/>
          <w:sz w:val="20"/>
        </w:rPr>
        <w:br w:type="page"/>
      </w:r>
    </w:p>
    <w:p w14:paraId="2ED40EEF" w14:textId="77777777" w:rsidR="00C727FB" w:rsidRDefault="00C727FB" w:rsidP="005F5073">
      <w:pPr>
        <w:spacing w:after="160" w:line="240" w:lineRule="auto"/>
        <w:jc w:val="center"/>
        <w:rPr>
          <w:ins w:id="45" w:author="Claudio Martins" w:date="2020-05-01T10:19:00Z"/>
          <w:b/>
          <w:sz w:val="20"/>
        </w:rPr>
      </w:pPr>
      <w:r>
        <w:rPr>
          <w:b/>
          <w:sz w:val="20"/>
        </w:rPr>
        <w:lastRenderedPageBreak/>
        <w:t xml:space="preserve">Figura 14 – Diagrama de Sequência Global do </w:t>
      </w:r>
      <w:proofErr w:type="spellStart"/>
      <w:proofErr w:type="gramStart"/>
      <w:r>
        <w:rPr>
          <w:b/>
          <w:sz w:val="20"/>
        </w:rPr>
        <w:t>DashGen</w:t>
      </w:r>
      <w:proofErr w:type="spellEnd"/>
      <w:proofErr w:type="gramEnd"/>
    </w:p>
    <w:p w14:paraId="184DB3B4" w14:textId="77777777" w:rsidR="00C80A7F" w:rsidRDefault="00C80A7F" w:rsidP="005F5073">
      <w:pPr>
        <w:spacing w:after="160" w:line="240" w:lineRule="auto"/>
        <w:jc w:val="center"/>
        <w:rPr>
          <w:b/>
          <w:sz w:val="20"/>
        </w:rPr>
      </w:pPr>
      <w:ins w:id="46" w:author="Claudio Martins" w:date="2020-05-01T10:19:00Z">
        <w:r w:rsidRPr="00C80A7F">
          <w:rPr>
            <w:b/>
            <w:sz w:val="20"/>
            <w:highlight w:val="yellow"/>
          </w:rPr>
          <w:t>(REFAZER – melhorar a leitura)</w:t>
        </w:r>
      </w:ins>
    </w:p>
    <w:p w14:paraId="77F3C1CD" w14:textId="77777777" w:rsidR="00C727FB" w:rsidRDefault="00664533" w:rsidP="00664533">
      <w:pPr>
        <w:spacing w:after="160" w:line="240" w:lineRule="auto"/>
        <w:jc w:val="center"/>
        <w:rPr>
          <w:b/>
          <w:sz w:val="20"/>
        </w:rPr>
      </w:pPr>
      <w:r>
        <w:rPr>
          <w:b/>
          <w:noProof/>
          <w:sz w:val="20"/>
          <w:lang w:eastAsia="pt-BR"/>
        </w:rPr>
        <w:drawing>
          <wp:inline distT="0" distB="0" distL="0" distR="0" wp14:anchorId="077F5078" wp14:editId="61029CEC">
            <wp:extent cx="5708650" cy="4692650"/>
            <wp:effectExtent l="0" t="0" r="635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iaGlobal.png"/>
                    <pic:cNvPicPr/>
                  </pic:nvPicPr>
                  <pic:blipFill>
                    <a:blip r:embed="rId35" cstate="print">
                      <a:extLst>
                        <a:ext uri="{BEBA8EAE-BF5A-486C-A8C5-ECC9F3942E4B}">
                          <a14:imgProps xmlns:a14="http://schemas.microsoft.com/office/drawing/2010/main">
                            <a14:imgLayer r:embed="rId36">
                              <a14:imgEffect>
                                <a14:sharpenSoften amount="10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32570" cy="4712313"/>
                    </a:xfrm>
                    <a:prstGeom prst="rect">
                      <a:avLst/>
                    </a:prstGeom>
                  </pic:spPr>
                </pic:pic>
              </a:graphicData>
            </a:graphic>
          </wp:inline>
        </w:drawing>
      </w:r>
    </w:p>
    <w:p w14:paraId="5D5EC544" w14:textId="77777777" w:rsidR="00C727FB" w:rsidRPr="00A04041" w:rsidRDefault="00C727FB" w:rsidP="00EA7D7E">
      <w:pPr>
        <w:spacing w:after="160" w:line="240" w:lineRule="auto"/>
        <w:jc w:val="center"/>
        <w:rPr>
          <w:sz w:val="20"/>
        </w:rPr>
      </w:pPr>
      <w:r w:rsidRPr="00A04041">
        <w:rPr>
          <w:sz w:val="20"/>
        </w:rPr>
        <w:t>Fonte: Elaborada pelo Autor</w:t>
      </w:r>
    </w:p>
    <w:p w14:paraId="17C29BD8" w14:textId="77777777" w:rsidR="00E93E8E" w:rsidRDefault="00E93E8E" w:rsidP="00EA7D7E">
      <w:pPr>
        <w:spacing w:after="160" w:line="240" w:lineRule="auto"/>
        <w:jc w:val="center"/>
        <w:rPr>
          <w:b/>
          <w:sz w:val="20"/>
        </w:rPr>
      </w:pPr>
    </w:p>
    <w:p w14:paraId="1FE174A7" w14:textId="77777777" w:rsidR="0079742B" w:rsidRDefault="0079742B" w:rsidP="00F04874">
      <w:pPr>
        <w:ind w:firstLine="709"/>
      </w:pPr>
      <w:r>
        <w:tab/>
        <w:t>A fim de tornar clara a geração do dashboard de saída, foi também elaborado um diagrama de sequência tratando das interações entre o Controlador principal e a classe &lt;&lt;Gerador&gt;&gt;, responsável pela composição dos dados obtidos em tempo de execução e o gabarito. A Figura 15 contém o diagrama com tal representação.</w:t>
      </w:r>
    </w:p>
    <w:p w14:paraId="2744F393" w14:textId="77777777" w:rsidR="00762D2C" w:rsidRDefault="00762D2C">
      <w:pPr>
        <w:spacing w:after="160" w:line="240" w:lineRule="auto"/>
        <w:jc w:val="left"/>
        <w:rPr>
          <w:b/>
          <w:sz w:val="20"/>
        </w:rPr>
      </w:pPr>
    </w:p>
    <w:p w14:paraId="1B411E21" w14:textId="77777777" w:rsidR="003A4FC2" w:rsidRDefault="003A4FC2">
      <w:pPr>
        <w:spacing w:after="160" w:line="240" w:lineRule="auto"/>
        <w:jc w:val="left"/>
        <w:rPr>
          <w:b/>
          <w:sz w:val="20"/>
        </w:rPr>
      </w:pPr>
      <w:r>
        <w:rPr>
          <w:b/>
          <w:sz w:val="20"/>
        </w:rPr>
        <w:br w:type="page"/>
      </w:r>
    </w:p>
    <w:p w14:paraId="2C2D95A8" w14:textId="77777777" w:rsidR="0079742B" w:rsidRPr="00C80A7F" w:rsidRDefault="0079742B" w:rsidP="000666E3">
      <w:pPr>
        <w:spacing w:line="240" w:lineRule="auto"/>
        <w:jc w:val="center"/>
        <w:rPr>
          <w:b/>
          <w:sz w:val="20"/>
          <w:highlight w:val="yellow"/>
        </w:rPr>
      </w:pPr>
      <w:r w:rsidRPr="00C80A7F">
        <w:rPr>
          <w:b/>
          <w:sz w:val="20"/>
          <w:highlight w:val="yellow"/>
        </w:rPr>
        <w:lastRenderedPageBreak/>
        <w:t xml:space="preserve">Figura 15 – Diagrama de sequencia </w:t>
      </w:r>
      <w:r w:rsidR="00A14743" w:rsidRPr="00C80A7F">
        <w:rPr>
          <w:b/>
          <w:sz w:val="20"/>
          <w:highlight w:val="yellow"/>
        </w:rPr>
        <w:t xml:space="preserve">de interações entre o </w:t>
      </w:r>
      <w:proofErr w:type="spellStart"/>
      <w:r w:rsidR="00A14743" w:rsidRPr="00C80A7F">
        <w:rPr>
          <w:b/>
          <w:sz w:val="20"/>
          <w:highlight w:val="yellow"/>
        </w:rPr>
        <w:t>Controller</w:t>
      </w:r>
      <w:proofErr w:type="spellEnd"/>
      <w:r w:rsidR="00A14743" w:rsidRPr="00C80A7F">
        <w:rPr>
          <w:b/>
          <w:sz w:val="20"/>
          <w:highlight w:val="yellow"/>
        </w:rPr>
        <w:t xml:space="preserve"> e a classe </w:t>
      </w:r>
      <w:proofErr w:type="gramStart"/>
      <w:r w:rsidR="00A14743" w:rsidRPr="00C80A7F">
        <w:rPr>
          <w:b/>
          <w:sz w:val="20"/>
          <w:highlight w:val="yellow"/>
        </w:rPr>
        <w:t>Gerador</w:t>
      </w:r>
      <w:proofErr w:type="gramEnd"/>
    </w:p>
    <w:p w14:paraId="6BD31450" w14:textId="77777777" w:rsidR="009F65D4" w:rsidRPr="00C80A7F" w:rsidRDefault="009F65D4" w:rsidP="000666E3">
      <w:pPr>
        <w:spacing w:line="240" w:lineRule="auto"/>
        <w:jc w:val="center"/>
        <w:rPr>
          <w:b/>
          <w:sz w:val="20"/>
          <w:highlight w:val="yellow"/>
        </w:rPr>
      </w:pPr>
    </w:p>
    <w:p w14:paraId="1BBF2971" w14:textId="77777777" w:rsidR="000666E3" w:rsidRDefault="00C80A7F" w:rsidP="000666E3">
      <w:pPr>
        <w:spacing w:line="240" w:lineRule="auto"/>
        <w:jc w:val="center"/>
        <w:rPr>
          <w:b/>
          <w:sz w:val="20"/>
        </w:rPr>
      </w:pPr>
      <w:ins w:id="47" w:author="Claudio Martins" w:date="2020-05-01T10:20:00Z">
        <w:r w:rsidRPr="00C80A7F">
          <w:rPr>
            <w:highlight w:val="yellow"/>
          </w:rPr>
          <w:t xml:space="preserve">Melhorar a </w:t>
        </w:r>
        <w:proofErr w:type="spellStart"/>
        <w:proofErr w:type="gramStart"/>
        <w:r w:rsidRPr="00C80A7F">
          <w:rPr>
            <w:highlight w:val="yellow"/>
          </w:rPr>
          <w:t>FiGURA</w:t>
        </w:r>
      </w:ins>
      <w:proofErr w:type="spellEnd"/>
      <w:proofErr w:type="gramEnd"/>
    </w:p>
    <w:p w14:paraId="0FA58894" w14:textId="77777777" w:rsidR="00EC7111" w:rsidRDefault="00EC7111" w:rsidP="00EC7111">
      <w:pPr>
        <w:jc w:val="center"/>
        <w:rPr>
          <w:b/>
          <w:sz w:val="20"/>
        </w:rPr>
      </w:pPr>
      <w:r>
        <w:rPr>
          <w:b/>
          <w:noProof/>
          <w:sz w:val="20"/>
          <w:lang w:eastAsia="pt-BR"/>
        </w:rPr>
        <w:drawing>
          <wp:inline distT="0" distB="0" distL="0" distR="0" wp14:anchorId="15F832E9" wp14:editId="6DC5CCD7">
            <wp:extent cx="5760085" cy="422021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iaGerador.png"/>
                    <pic:cNvPicPr/>
                  </pic:nvPicPr>
                  <pic:blipFill>
                    <a:blip r:embed="rId37" cstate="print">
                      <a:extLst>
                        <a:ext uri="{BEBA8EAE-BF5A-486C-A8C5-ECC9F3942E4B}">
                          <a14:imgProps xmlns:a14="http://schemas.microsoft.com/office/drawing/2010/main">
                            <a14:imgLayer r:embed="rId38">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5760085" cy="4220210"/>
                    </a:xfrm>
                    <a:prstGeom prst="rect">
                      <a:avLst/>
                    </a:prstGeom>
                  </pic:spPr>
                </pic:pic>
              </a:graphicData>
            </a:graphic>
          </wp:inline>
        </w:drawing>
      </w:r>
    </w:p>
    <w:p w14:paraId="5C7555E7" w14:textId="77777777" w:rsidR="006519D6" w:rsidRPr="00A04041" w:rsidRDefault="006519D6" w:rsidP="00B0433D">
      <w:pPr>
        <w:jc w:val="center"/>
        <w:rPr>
          <w:sz w:val="20"/>
        </w:rPr>
      </w:pPr>
      <w:r w:rsidRPr="00A04041">
        <w:rPr>
          <w:sz w:val="20"/>
        </w:rPr>
        <w:t>Fonte: Elaborada pelo Autor</w:t>
      </w:r>
    </w:p>
    <w:p w14:paraId="1C6D6B57" w14:textId="77777777" w:rsidR="00800DE8" w:rsidRDefault="00800DE8">
      <w:pPr>
        <w:spacing w:after="160" w:line="240" w:lineRule="auto"/>
        <w:jc w:val="left"/>
      </w:pPr>
    </w:p>
    <w:p w14:paraId="2CBBBC14" w14:textId="77777777" w:rsidR="00355E5E" w:rsidRDefault="00355E5E" w:rsidP="00355E5E">
      <w:pPr>
        <w:pStyle w:val="Ttulo2"/>
      </w:pPr>
      <w:bookmarkStart w:id="48" w:name="_Toc35796586"/>
      <w:r>
        <w:t xml:space="preserve">4.7 Desenvolvimento da Aplicação </w:t>
      </w:r>
      <w:proofErr w:type="spellStart"/>
      <w:proofErr w:type="gramStart"/>
      <w:r>
        <w:t>DashGen</w:t>
      </w:r>
      <w:bookmarkEnd w:id="48"/>
      <w:proofErr w:type="spellEnd"/>
      <w:proofErr w:type="gramEnd"/>
    </w:p>
    <w:p w14:paraId="392B0C14" w14:textId="77777777" w:rsidR="000666E3" w:rsidRPr="000666E3" w:rsidRDefault="000666E3" w:rsidP="000666E3"/>
    <w:p w14:paraId="437B39AD" w14:textId="77777777" w:rsidR="00355E5E" w:rsidRDefault="00355E5E" w:rsidP="00355E5E">
      <w:r>
        <w:tab/>
        <w:t xml:space="preserve">Transpostos os obstáculos das etapas de análise empregadas e descritas nas seções anteriores, foi então iniciado o desenvolvimento da aplicação com GUI </w:t>
      </w:r>
      <w:proofErr w:type="spellStart"/>
      <w:proofErr w:type="gramStart"/>
      <w:r>
        <w:t>JavaFX</w:t>
      </w:r>
      <w:proofErr w:type="spellEnd"/>
      <w:proofErr w:type="gramEnd"/>
      <w:r>
        <w:t xml:space="preserve">, com </w:t>
      </w:r>
      <w:r w:rsidR="00F04874">
        <w:t xml:space="preserve">a </w:t>
      </w:r>
      <w:r>
        <w:t>JDK</w:t>
      </w:r>
      <w:r w:rsidR="00F04874">
        <w:t xml:space="preserve"> versão</w:t>
      </w:r>
      <w:r>
        <w:t xml:space="preserve"> 8. Para tornar mais simples o entendimento, levando em consideração que o padrão arquitetural da aplicação é aderente ao padrão Modelo-Visão-Controle, serão descritas as etapas com a abordagem da camada de Visão em primeiro lugar, partindo em sequencia para a camada de Controle e os Modelos empregados.</w:t>
      </w:r>
      <w:r w:rsidR="004C46F8">
        <w:t xml:space="preserve"> Serão </w:t>
      </w:r>
      <w:r w:rsidR="00F86FEF">
        <w:t>descritos de forma mais detalhada os</w:t>
      </w:r>
      <w:r w:rsidR="004C46F8">
        <w:t xml:space="preserve"> trechos de código</w:t>
      </w:r>
      <w:r w:rsidR="00F86FEF">
        <w:t xml:space="preserve"> fonte</w:t>
      </w:r>
      <w:r w:rsidR="004C46F8">
        <w:t xml:space="preserve"> mais relevantes</w:t>
      </w:r>
      <w:r w:rsidR="00F86FEF">
        <w:t>.</w:t>
      </w:r>
    </w:p>
    <w:p w14:paraId="69607697" w14:textId="77777777" w:rsidR="003A4FC2" w:rsidRDefault="003A4FC2">
      <w:pPr>
        <w:spacing w:after="160" w:line="240" w:lineRule="auto"/>
        <w:jc w:val="left"/>
        <w:rPr>
          <w:rFonts w:eastAsiaTheme="majorEastAsia" w:cstheme="majorBidi"/>
          <w:bCs/>
        </w:rPr>
      </w:pPr>
    </w:p>
    <w:p w14:paraId="34B26968" w14:textId="77777777" w:rsidR="003A4FC2" w:rsidRDefault="003A4FC2">
      <w:pPr>
        <w:spacing w:after="160" w:line="240" w:lineRule="auto"/>
        <w:jc w:val="left"/>
        <w:rPr>
          <w:rFonts w:eastAsiaTheme="majorEastAsia" w:cstheme="majorBidi"/>
          <w:bCs/>
        </w:rPr>
      </w:pPr>
      <w:r>
        <w:br w:type="page"/>
      </w:r>
    </w:p>
    <w:p w14:paraId="3B82797F" w14:textId="77777777" w:rsidR="00C725C0" w:rsidRDefault="00C725C0" w:rsidP="00242CEC">
      <w:pPr>
        <w:pStyle w:val="Ttulo3"/>
      </w:pPr>
      <w:bookmarkStart w:id="49" w:name="_Toc35796587"/>
      <w:r>
        <w:lastRenderedPageBreak/>
        <w:t xml:space="preserve">4.7.1 A interface gráfica do usuário </w:t>
      </w:r>
      <w:r w:rsidR="003A4FC2">
        <w:t>(</w:t>
      </w:r>
      <w:r>
        <w:t>GUI</w:t>
      </w:r>
      <w:r w:rsidR="003A4FC2">
        <w:t>)</w:t>
      </w:r>
      <w:bookmarkEnd w:id="49"/>
    </w:p>
    <w:p w14:paraId="177BD841" w14:textId="77777777" w:rsidR="003A4FC2" w:rsidRDefault="003A4FC2" w:rsidP="00C725C0"/>
    <w:p w14:paraId="0523E44C" w14:textId="77777777" w:rsidR="00C725C0" w:rsidRDefault="00272CA1" w:rsidP="00C725C0">
      <w:r>
        <w:tab/>
        <w:t xml:space="preserve">Considerando a simplicidade da interação do usuário com a aplicação, foi desenvolvida somente uma tela principal contendo todas as informações e campos de entrada necessários para a geração de um dashboard. A tela foi </w:t>
      </w:r>
      <w:proofErr w:type="spellStart"/>
      <w:r>
        <w:t>prototipada</w:t>
      </w:r>
      <w:proofErr w:type="spellEnd"/>
      <w:r>
        <w:t xml:space="preserve"> diretamente no </w:t>
      </w:r>
      <w:proofErr w:type="spellStart"/>
      <w:proofErr w:type="gramStart"/>
      <w:r>
        <w:t>JavaFX</w:t>
      </w:r>
      <w:proofErr w:type="spellEnd"/>
      <w:proofErr w:type="gramEnd"/>
      <w:r>
        <w:t xml:space="preserve"> </w:t>
      </w:r>
      <w:proofErr w:type="spellStart"/>
      <w:r>
        <w:t>Scene</w:t>
      </w:r>
      <w:proofErr w:type="spellEnd"/>
      <w:r>
        <w:t xml:space="preserve"> </w:t>
      </w:r>
      <w:proofErr w:type="spellStart"/>
      <w:r>
        <w:t>Builder</w:t>
      </w:r>
      <w:proofErr w:type="spellEnd"/>
      <w:r>
        <w:t xml:space="preserve"> </w:t>
      </w:r>
      <w:r w:rsidR="00F4107C">
        <w:fldChar w:fldCharType="begin" w:fldLock="1"/>
      </w:r>
      <w:r w:rsidR="00594F63">
        <w:instrText>ADDIN CSL_CITATION {"citationItems":[{"id":"ITEM-1","itemData":{"URL":"https://docs.oracle.com/javase/8/javafx/get-started-tutorial/jfx-overview.htm","abstract":"JavaFX 8 Official documentation","accessed":{"date-parts":[["2019","12","2"]]},"author":[{"dropping-particle":"","family":"Oracle","given":"","non-dropping-particle":"","parse-names":false,"suffix":""}],"id":"ITEM-1","issued":{"date-parts":[["2019"]]},"title":"Oracle - JavaFX Overview(Release 8)","type":"webpage"},"uris":["http://www.mendeley.com/documents/?uuid=644b5e13-dbc3-49cf-8072-bd1aef8fe669"]}],"mendeley":{"formattedCitation":"(ORACLE, 2019)","plainTextFormattedCitation":"(ORACLE, 2019)","previouslyFormattedCitation":"(ORACLE, 2019)"},"properties":{"noteIndex":0},"schema":"https://github.com/citation-style-language/schema/raw/master/csl-citation.json"}</w:instrText>
      </w:r>
      <w:r w:rsidR="00F4107C">
        <w:fldChar w:fldCharType="separate"/>
      </w:r>
      <w:r w:rsidR="00594F63" w:rsidRPr="00594F63">
        <w:rPr>
          <w:noProof/>
        </w:rPr>
        <w:t>(ORACLE, 2019)</w:t>
      </w:r>
      <w:r w:rsidR="00F4107C">
        <w:fldChar w:fldCharType="end"/>
      </w:r>
      <w:r>
        <w:t xml:space="preserve"> incorporado ao </w:t>
      </w:r>
      <w:proofErr w:type="spellStart"/>
      <w:r>
        <w:t>IntelliJ</w:t>
      </w:r>
      <w:proofErr w:type="spellEnd"/>
      <w:r>
        <w:t xml:space="preserve"> Idea </w:t>
      </w:r>
      <w:proofErr w:type="spellStart"/>
      <w:r>
        <w:t>Ultimate</w:t>
      </w:r>
      <w:proofErr w:type="spellEnd"/>
      <w:r>
        <w:t xml:space="preserve"> </w:t>
      </w:r>
      <w:r w:rsidR="00F4107C">
        <w:fldChar w:fldCharType="begin" w:fldLock="1"/>
      </w:r>
      <w:r w:rsidR="00594F63">
        <w:instrText>ADDIN CSL_CITATION {"citationItems":[{"id":"ITEM-1","itemData":{"URL":"https://www.jetbrains.com/idea/","abstract":"pagina de produto do IntelliJ IDEA","accessed":{"date-parts":[["2020","1","12"]]},"author":[{"dropping-particle":"","family":"Jetbrains","given":"","non-dropping-particle":"","parse-names":false,"suffix":""}],"id":"ITEM-1","issued":{"date-parts":[["2020"]]},"title":"IntelliJ IDEA","type":"webpage"},"uris":["http://www.mendeley.com/documents/?uuid=ffb96bc8-bc05-491b-a42b-d1c12ba6aad9"]}],"mendeley":{"formattedCitation":"(JETBRAINS, 2020)","plainTextFormattedCitation":"(JETBRAINS, 2020)","previouslyFormattedCitation":"(JETBRAINS, 2020)"},"properties":{"noteIndex":0},"schema":"https://github.com/citation-style-language/schema/raw/master/csl-citation.json"}</w:instrText>
      </w:r>
      <w:r w:rsidR="00F4107C">
        <w:fldChar w:fldCharType="separate"/>
      </w:r>
      <w:r w:rsidR="00594F63" w:rsidRPr="00594F63">
        <w:rPr>
          <w:noProof/>
        </w:rPr>
        <w:t>(JETBRAINS, 2020)</w:t>
      </w:r>
      <w:r w:rsidR="00F4107C">
        <w:fldChar w:fldCharType="end"/>
      </w:r>
      <w:r w:rsidR="00DD7A10">
        <w:t>. A Figura 16 mostra uma representação exata da tela em sua versão definitiva.</w:t>
      </w:r>
    </w:p>
    <w:p w14:paraId="4CF9F14E" w14:textId="77777777" w:rsidR="00DD7A10" w:rsidRDefault="00DD7A10" w:rsidP="00C725C0"/>
    <w:p w14:paraId="2BAB11EE" w14:textId="77777777" w:rsidR="00DD7A10" w:rsidRDefault="00DD7A10" w:rsidP="00A20255">
      <w:pPr>
        <w:jc w:val="center"/>
        <w:rPr>
          <w:b/>
          <w:sz w:val="20"/>
        </w:rPr>
      </w:pPr>
      <w:r w:rsidRPr="00DD7A10">
        <w:rPr>
          <w:b/>
          <w:sz w:val="20"/>
        </w:rPr>
        <w:t xml:space="preserve">Figura 16 – Tela do </w:t>
      </w:r>
      <w:proofErr w:type="spellStart"/>
      <w:proofErr w:type="gramStart"/>
      <w:r w:rsidRPr="00DD7A10">
        <w:rPr>
          <w:b/>
          <w:sz w:val="20"/>
        </w:rPr>
        <w:t>DashGen</w:t>
      </w:r>
      <w:proofErr w:type="spellEnd"/>
      <w:proofErr w:type="gramEnd"/>
      <w:r w:rsidRPr="00DD7A10">
        <w:rPr>
          <w:b/>
          <w:sz w:val="20"/>
        </w:rPr>
        <w:t xml:space="preserve"> em sua versão definitiva</w:t>
      </w:r>
    </w:p>
    <w:p w14:paraId="5CDBB412" w14:textId="77777777" w:rsidR="00756AFE" w:rsidRDefault="00756AFE" w:rsidP="00A20255">
      <w:pPr>
        <w:jc w:val="center"/>
        <w:rPr>
          <w:b/>
          <w:sz w:val="20"/>
        </w:rPr>
      </w:pPr>
    </w:p>
    <w:p w14:paraId="739803DB" w14:textId="77777777" w:rsidR="00DD7A10" w:rsidRDefault="004F7365" w:rsidP="00DD7A10">
      <w:pPr>
        <w:jc w:val="center"/>
        <w:rPr>
          <w:b/>
          <w:sz w:val="20"/>
        </w:rPr>
      </w:pPr>
      <w:r w:rsidRPr="004F7365">
        <w:rPr>
          <w:noProof/>
          <w:lang w:eastAsia="pt-BR"/>
        </w:rPr>
        <w:t xml:space="preserve"> </w:t>
      </w:r>
      <w:r>
        <w:rPr>
          <w:noProof/>
          <w:lang w:eastAsia="pt-BR"/>
        </w:rPr>
        <w:drawing>
          <wp:inline distT="0" distB="0" distL="0" distR="0" wp14:anchorId="585036C9" wp14:editId="3C4AF7BB">
            <wp:extent cx="4826000" cy="434492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BEBA8EAE-BF5A-486C-A8C5-ECC9F3942E4B}">
                          <a14:imgProps xmlns:a14="http://schemas.microsoft.com/office/drawing/2010/main">
                            <a14:imgLayer r:embed="rId40">
                              <a14:imgEffect>
                                <a14:sharpenSoften amount="20000"/>
                              </a14:imgEffect>
                              <a14:imgEffect>
                                <a14:saturation sat="0"/>
                              </a14:imgEffect>
                              <a14:imgEffect>
                                <a14:brightnessContrast bright="-30000" contrast="70000"/>
                              </a14:imgEffect>
                            </a14:imgLayer>
                          </a14:imgProps>
                        </a:ext>
                      </a:extLst>
                    </a:blip>
                    <a:stretch>
                      <a:fillRect/>
                    </a:stretch>
                  </pic:blipFill>
                  <pic:spPr>
                    <a:xfrm>
                      <a:off x="0" y="0"/>
                      <a:ext cx="4830519" cy="4348996"/>
                    </a:xfrm>
                    <a:prstGeom prst="rect">
                      <a:avLst/>
                    </a:prstGeom>
                  </pic:spPr>
                </pic:pic>
              </a:graphicData>
            </a:graphic>
          </wp:inline>
        </w:drawing>
      </w:r>
    </w:p>
    <w:p w14:paraId="29D8E949" w14:textId="77777777" w:rsidR="00DD7A10" w:rsidRPr="00C76100" w:rsidRDefault="00DD7A10" w:rsidP="00A20255">
      <w:pPr>
        <w:jc w:val="center"/>
        <w:rPr>
          <w:sz w:val="20"/>
        </w:rPr>
      </w:pPr>
      <w:r w:rsidRPr="00C76100">
        <w:rPr>
          <w:sz w:val="20"/>
        </w:rPr>
        <w:t>Fonte: Elaborada pelo Autor</w:t>
      </w:r>
    </w:p>
    <w:p w14:paraId="017A71C3" w14:textId="77777777" w:rsidR="0007470D" w:rsidRDefault="0007470D" w:rsidP="0007470D"/>
    <w:p w14:paraId="516AE9F4" w14:textId="77777777" w:rsidR="00632FB1" w:rsidRDefault="004C46F8" w:rsidP="00E66E83">
      <w:r>
        <w:tab/>
      </w:r>
      <w:r w:rsidR="00E66E83">
        <w:t xml:space="preserve">Na Figura 17 pode-se visualizar o código fonte dos métodos </w:t>
      </w:r>
      <w:proofErr w:type="spellStart"/>
      <w:proofErr w:type="gramStart"/>
      <w:r w:rsidR="00E66E83">
        <w:t>selectCSV</w:t>
      </w:r>
      <w:proofErr w:type="spellEnd"/>
      <w:proofErr w:type="gramEnd"/>
      <w:r w:rsidR="00E66E83">
        <w:t>() (linha 2), disparado pelo clique sobre o  botão “</w:t>
      </w:r>
      <w:r w:rsidR="00A816BD">
        <w:t>Arquivo</w:t>
      </w:r>
      <w:r w:rsidR="00E66E83">
        <w:t xml:space="preserve"> CSV”. Esta ação inicia um evento que exibe uma janela de seleção de arquivos com filtro pré-definido para *</w:t>
      </w:r>
      <w:proofErr w:type="gramStart"/>
      <w:r w:rsidR="00E66E83">
        <w:t>.</w:t>
      </w:r>
      <w:proofErr w:type="gramEnd"/>
      <w:r w:rsidR="00E66E83">
        <w:t xml:space="preserve">CSV, como pode ser observado na Figura 18.  </w:t>
      </w:r>
      <w:r w:rsidR="00B207A8">
        <w:t xml:space="preserve">Também na Figura 17 está o código fonte </w:t>
      </w:r>
      <w:r w:rsidR="00B207A8">
        <w:lastRenderedPageBreak/>
        <w:t xml:space="preserve">do </w:t>
      </w:r>
      <w:r w:rsidR="00E66E83">
        <w:t xml:space="preserve">método </w:t>
      </w:r>
      <w:proofErr w:type="spellStart"/>
      <w:proofErr w:type="gramStart"/>
      <w:r w:rsidR="00E66E83">
        <w:t>selectDestFolder</w:t>
      </w:r>
      <w:proofErr w:type="spellEnd"/>
      <w:proofErr w:type="gramEnd"/>
      <w:r w:rsidR="00E66E83">
        <w:t>() (linha 12), disparado pelo clique sobre o botão “Selecionar Destino</w:t>
      </w:r>
      <w:r w:rsidR="00B207A8">
        <w:t>”. A ação</w:t>
      </w:r>
      <w:r w:rsidR="00E66E83">
        <w:t xml:space="preserve"> inicia</w:t>
      </w:r>
      <w:r w:rsidR="00632FB1" w:rsidRPr="003E2D38">
        <w:t xml:space="preserve"> um evento no qual a aplicação exibe uma janela de seleção de</w:t>
      </w:r>
      <w:r w:rsidR="00632FB1">
        <w:t xml:space="preserve"> diretório no padrão do gerenciador d</w:t>
      </w:r>
      <w:r w:rsidR="00B207A8">
        <w:t>e janelas do sistema hospedeiro</w:t>
      </w:r>
      <w:r w:rsidR="00D74956">
        <w:t>, como apresentado na Figura 19</w:t>
      </w:r>
      <w:r w:rsidR="00B207A8">
        <w:t>. Ambas as janelas de</w:t>
      </w:r>
      <w:r w:rsidR="00632FB1">
        <w:t xml:space="preserve"> seleção </w:t>
      </w:r>
      <w:r w:rsidR="00B207A8">
        <w:t>retornam um</w:t>
      </w:r>
      <w:r w:rsidR="00632FB1">
        <w:t xml:space="preserve"> objeto </w:t>
      </w:r>
      <w:proofErr w:type="spellStart"/>
      <w:proofErr w:type="gramStart"/>
      <w:r w:rsidR="00632FB1">
        <w:t>java</w:t>
      </w:r>
      <w:proofErr w:type="gramEnd"/>
      <w:r w:rsidR="00632FB1">
        <w:t>.io.File</w:t>
      </w:r>
      <w:proofErr w:type="spellEnd"/>
      <w:r w:rsidR="00632FB1">
        <w:t xml:space="preserve">  contendo o descritor para o caminho do</w:t>
      </w:r>
      <w:r w:rsidR="00B207A8">
        <w:t xml:space="preserve"> arquivo ou</w:t>
      </w:r>
      <w:r w:rsidR="00632FB1">
        <w:t xml:space="preserve"> diretório selecionado. </w:t>
      </w:r>
    </w:p>
    <w:p w14:paraId="0D9E249D" w14:textId="77777777" w:rsidR="007F742E" w:rsidRDefault="007F742E" w:rsidP="00632FB1"/>
    <w:p w14:paraId="06EF5A5A" w14:textId="77777777" w:rsidR="00667087" w:rsidRPr="00667087" w:rsidRDefault="00186601" w:rsidP="00667087">
      <w:pPr>
        <w:spacing w:after="160" w:line="240" w:lineRule="auto"/>
        <w:jc w:val="center"/>
        <w:rPr>
          <w:b/>
          <w:sz w:val="20"/>
        </w:rPr>
      </w:pPr>
      <w:r w:rsidRPr="00667087">
        <w:rPr>
          <w:b/>
          <w:sz w:val="20"/>
        </w:rPr>
        <w:t xml:space="preserve">Figura 17 – Código fonte dos métodos </w:t>
      </w:r>
      <w:proofErr w:type="spellStart"/>
      <w:proofErr w:type="gramStart"/>
      <w:r w:rsidRPr="00667087">
        <w:rPr>
          <w:b/>
          <w:sz w:val="20"/>
        </w:rPr>
        <w:t>SelectCSV</w:t>
      </w:r>
      <w:proofErr w:type="spellEnd"/>
      <w:proofErr w:type="gramEnd"/>
      <w:r w:rsidRPr="00667087">
        <w:rPr>
          <w:b/>
          <w:sz w:val="20"/>
        </w:rPr>
        <w:t xml:space="preserve">() e </w:t>
      </w:r>
      <w:proofErr w:type="spellStart"/>
      <w:r w:rsidRPr="00667087">
        <w:rPr>
          <w:b/>
          <w:sz w:val="20"/>
        </w:rPr>
        <w:t>SelectDestFolder</w:t>
      </w:r>
      <w:proofErr w:type="spellEnd"/>
      <w:r w:rsidRPr="00667087">
        <w:rPr>
          <w:b/>
          <w:sz w:val="20"/>
        </w:rPr>
        <w:t>()</w:t>
      </w:r>
    </w:p>
    <w:p w14:paraId="2769F4D4" w14:textId="77777777" w:rsidR="00D164DC" w:rsidRDefault="00D164DC" w:rsidP="00D164DC">
      <w:pPr>
        <w:jc w:val="center"/>
        <w:rPr>
          <w:rFonts w:ascii="Consolas" w:eastAsia="Times New Roman" w:hAnsi="Consolas" w:cs="Times New Roman"/>
          <w:color w:val="008200"/>
          <w:sz w:val="16"/>
          <w:szCs w:val="16"/>
          <w:bdr w:val="none" w:sz="0" w:space="0" w:color="auto" w:frame="1"/>
          <w:lang w:eastAsia="pt-BR"/>
        </w:rPr>
      </w:pPr>
    </w:p>
    <w:p w14:paraId="26E24375" w14:textId="77777777" w:rsidR="00D164DC" w:rsidRPr="007D1F14" w:rsidRDefault="00D164DC" w:rsidP="00D164DC">
      <w:pPr>
        <w:jc w:val="center"/>
        <w:rPr>
          <w:sz w:val="20"/>
        </w:rPr>
      </w:pPr>
      <w:r w:rsidRPr="00E6058A">
        <w:rPr>
          <w:noProof/>
          <w:sz w:val="20"/>
          <w:lang w:eastAsia="pt-BR"/>
        </w:rPr>
        <w:drawing>
          <wp:inline distT="0" distB="0" distL="0" distR="0" wp14:anchorId="34B9F8DA" wp14:editId="422EF450">
            <wp:extent cx="6015060" cy="2051437"/>
            <wp:effectExtent l="0" t="0" r="5080" b="63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30000"/>
                              </a14:imgEffect>
                              <a14:imgEffect>
                                <a14:saturation sat="0"/>
                              </a14:imgEffect>
                              <a14:imgEffect>
                                <a14:brightnessContrast bright="-20000"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6040143" cy="2059992"/>
                    </a:xfrm>
                    <a:prstGeom prst="rect">
                      <a:avLst/>
                    </a:prstGeom>
                    <a:noFill/>
                    <a:ln>
                      <a:noFill/>
                    </a:ln>
                  </pic:spPr>
                </pic:pic>
              </a:graphicData>
            </a:graphic>
          </wp:inline>
        </w:drawing>
      </w:r>
    </w:p>
    <w:p w14:paraId="51429C32" w14:textId="77777777" w:rsidR="00825218" w:rsidRPr="00C76100" w:rsidRDefault="009B56AB" w:rsidP="007F742E">
      <w:pPr>
        <w:spacing w:after="160" w:line="240" w:lineRule="auto"/>
        <w:jc w:val="center"/>
        <w:rPr>
          <w:sz w:val="20"/>
        </w:rPr>
      </w:pPr>
      <w:r w:rsidRPr="00C76100">
        <w:rPr>
          <w:sz w:val="20"/>
        </w:rPr>
        <w:t>Fonte: Elaborada</w:t>
      </w:r>
      <w:r w:rsidR="007F742E" w:rsidRPr="00C76100">
        <w:rPr>
          <w:sz w:val="20"/>
        </w:rPr>
        <w:t xml:space="preserve"> pelo Autor</w:t>
      </w:r>
    </w:p>
    <w:p w14:paraId="036F08F4" w14:textId="77777777" w:rsidR="007174DA" w:rsidRDefault="007174DA" w:rsidP="007F742E">
      <w:pPr>
        <w:spacing w:after="160" w:line="240" w:lineRule="auto"/>
        <w:jc w:val="center"/>
        <w:rPr>
          <w:b/>
          <w:sz w:val="20"/>
        </w:rPr>
      </w:pPr>
    </w:p>
    <w:p w14:paraId="55B72380" w14:textId="77777777" w:rsidR="00824AB8" w:rsidRDefault="00CC537E" w:rsidP="00C43B5A">
      <w:pPr>
        <w:jc w:val="center"/>
        <w:rPr>
          <w:b/>
          <w:sz w:val="20"/>
        </w:rPr>
      </w:pPr>
      <w:r w:rsidRPr="00527285">
        <w:rPr>
          <w:b/>
          <w:sz w:val="20"/>
        </w:rPr>
        <w:t xml:space="preserve">Figura </w:t>
      </w:r>
      <w:r w:rsidR="005F10A8" w:rsidRPr="00527285">
        <w:rPr>
          <w:b/>
          <w:sz w:val="20"/>
        </w:rPr>
        <w:t>1</w:t>
      </w:r>
      <w:r w:rsidR="005F10A8">
        <w:rPr>
          <w:b/>
          <w:sz w:val="20"/>
        </w:rPr>
        <w:t>8</w:t>
      </w:r>
      <w:r w:rsidR="005F10A8" w:rsidRPr="00527285">
        <w:rPr>
          <w:b/>
          <w:sz w:val="20"/>
        </w:rPr>
        <w:t xml:space="preserve"> </w:t>
      </w:r>
      <w:r w:rsidRPr="00527285">
        <w:rPr>
          <w:b/>
          <w:sz w:val="20"/>
        </w:rPr>
        <w:t>– Reprodução da tela de seleção do arquivo CSV</w:t>
      </w:r>
    </w:p>
    <w:p w14:paraId="6DD9BB71" w14:textId="77777777" w:rsidR="00CC537E" w:rsidRPr="00527285" w:rsidRDefault="00CC537E" w:rsidP="00C43B5A">
      <w:pPr>
        <w:jc w:val="center"/>
        <w:rPr>
          <w:b/>
          <w:sz w:val="20"/>
        </w:rPr>
      </w:pPr>
    </w:p>
    <w:p w14:paraId="54F8C500" w14:textId="77777777" w:rsidR="00CC537E" w:rsidRDefault="00825218" w:rsidP="00CC537E">
      <w:pPr>
        <w:jc w:val="center"/>
        <w:rPr>
          <w:b/>
        </w:rPr>
      </w:pPr>
      <w:r w:rsidRPr="004C19AA">
        <w:rPr>
          <w:noProof/>
          <w:u w:val="single"/>
          <w:lang w:eastAsia="pt-BR"/>
        </w:rPr>
        <w:drawing>
          <wp:inline distT="0" distB="0" distL="0" distR="0" wp14:anchorId="74F5C502" wp14:editId="511A34A8">
            <wp:extent cx="3995140" cy="3267986"/>
            <wp:effectExtent l="0" t="0" r="5715" b="889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CSV.png"/>
                    <pic:cNvPicPr/>
                  </pic:nvPicPr>
                  <pic:blipFill>
                    <a:blip r:embed="rId43" cstate="print">
                      <a:extLst>
                        <a:ext uri="{BEBA8EAE-BF5A-486C-A8C5-ECC9F3942E4B}">
                          <a14:imgProps xmlns:a14="http://schemas.microsoft.com/office/drawing/2010/main">
                            <a14:imgLayer r:embed="rId44">
                              <a14:imgEffect>
                                <a14:sharpenSoften amount="30000"/>
                              </a14:imgEffect>
                              <a14:imgEffect>
                                <a14:saturation sat="0"/>
                              </a14:imgEffect>
                              <a14:imgEffect>
                                <a14:brightnessContrast bright="-20000" contrast="70000"/>
                              </a14:imgEffect>
                            </a14:imgLayer>
                          </a14:imgProps>
                        </a:ext>
                        <a:ext uri="{28A0092B-C50C-407E-A947-70E740481C1C}">
                          <a14:useLocalDpi xmlns:a14="http://schemas.microsoft.com/office/drawing/2010/main" val="0"/>
                        </a:ext>
                      </a:extLst>
                    </a:blip>
                    <a:stretch>
                      <a:fillRect/>
                    </a:stretch>
                  </pic:blipFill>
                  <pic:spPr>
                    <a:xfrm>
                      <a:off x="0" y="0"/>
                      <a:ext cx="4024968" cy="3292385"/>
                    </a:xfrm>
                    <a:prstGeom prst="rect">
                      <a:avLst/>
                    </a:prstGeom>
                  </pic:spPr>
                </pic:pic>
              </a:graphicData>
            </a:graphic>
          </wp:inline>
        </w:drawing>
      </w:r>
    </w:p>
    <w:p w14:paraId="66AA8104" w14:textId="77777777" w:rsidR="00F33C0F" w:rsidRDefault="00CC537E" w:rsidP="00B214C0">
      <w:pPr>
        <w:jc w:val="center"/>
        <w:rPr>
          <w:b/>
          <w:sz w:val="20"/>
        </w:rPr>
      </w:pPr>
      <w:r w:rsidRPr="001B0BF5">
        <w:rPr>
          <w:sz w:val="20"/>
        </w:rPr>
        <w:t>Fonte: Elaborada pelo Autor</w:t>
      </w:r>
      <w:r w:rsidR="00F33C0F">
        <w:rPr>
          <w:b/>
          <w:sz w:val="20"/>
        </w:rPr>
        <w:br w:type="page"/>
      </w:r>
    </w:p>
    <w:p w14:paraId="3624657F" w14:textId="77777777" w:rsidR="00CC537E" w:rsidRPr="00527285" w:rsidRDefault="00CC537E" w:rsidP="00C43B5A">
      <w:pPr>
        <w:jc w:val="center"/>
        <w:rPr>
          <w:b/>
          <w:sz w:val="20"/>
        </w:rPr>
      </w:pPr>
    </w:p>
    <w:p w14:paraId="2D569A52" w14:textId="77777777" w:rsidR="00D752A8" w:rsidRDefault="00D752A8" w:rsidP="008A563D">
      <w:pPr>
        <w:jc w:val="center"/>
        <w:rPr>
          <w:b/>
          <w:sz w:val="20"/>
        </w:rPr>
      </w:pPr>
      <w:r w:rsidRPr="00D752A8">
        <w:rPr>
          <w:b/>
          <w:sz w:val="20"/>
        </w:rPr>
        <w:t xml:space="preserve">Figura </w:t>
      </w:r>
      <w:r w:rsidR="005F10A8" w:rsidRPr="00D752A8">
        <w:rPr>
          <w:b/>
          <w:sz w:val="20"/>
        </w:rPr>
        <w:t>1</w:t>
      </w:r>
      <w:r w:rsidR="005F10A8">
        <w:rPr>
          <w:b/>
          <w:sz w:val="20"/>
        </w:rPr>
        <w:t>9</w:t>
      </w:r>
      <w:r w:rsidR="005F10A8" w:rsidRPr="00D752A8">
        <w:rPr>
          <w:b/>
          <w:sz w:val="20"/>
        </w:rPr>
        <w:t xml:space="preserve"> </w:t>
      </w:r>
      <w:r w:rsidRPr="00D752A8">
        <w:rPr>
          <w:b/>
          <w:sz w:val="20"/>
        </w:rPr>
        <w:t xml:space="preserve">– Reprodução da janela de seleção de diretório de </w:t>
      </w:r>
      <w:r w:rsidR="005F10A8">
        <w:rPr>
          <w:b/>
          <w:sz w:val="20"/>
        </w:rPr>
        <w:t>destino</w:t>
      </w:r>
    </w:p>
    <w:p w14:paraId="6E6B05D1" w14:textId="77777777" w:rsidR="00824AB8" w:rsidRDefault="00824AB8" w:rsidP="008A563D">
      <w:pPr>
        <w:jc w:val="center"/>
        <w:rPr>
          <w:b/>
          <w:sz w:val="20"/>
        </w:rPr>
      </w:pPr>
    </w:p>
    <w:p w14:paraId="1ACB0E73" w14:textId="77777777" w:rsidR="00D752A8" w:rsidRPr="00D752A8" w:rsidRDefault="004C4C7B" w:rsidP="00D752A8">
      <w:pPr>
        <w:jc w:val="center"/>
        <w:rPr>
          <w:b/>
          <w:sz w:val="20"/>
        </w:rPr>
      </w:pPr>
      <w:r w:rsidRPr="00E6058A">
        <w:rPr>
          <w:b/>
          <w:noProof/>
          <w:sz w:val="20"/>
          <w:lang w:eastAsia="pt-BR"/>
        </w:rPr>
        <w:drawing>
          <wp:inline distT="0" distB="0" distL="0" distR="0" wp14:anchorId="2BACFA16" wp14:editId="65EEB72F">
            <wp:extent cx="5055354" cy="4134679"/>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tFolder.png"/>
                    <pic:cNvPicPr/>
                  </pic:nvPicPr>
                  <pic:blipFill>
                    <a:blip r:embed="rId45" cstate="print">
                      <a:extLst>
                        <a:ext uri="{BEBA8EAE-BF5A-486C-A8C5-ECC9F3942E4B}">
                          <a14:imgProps xmlns:a14="http://schemas.microsoft.com/office/drawing/2010/main">
                            <a14:imgLayer r:embed="rId46">
                              <a14:imgEffect>
                                <a14:sharpenSoften amount="30000"/>
                              </a14:imgEffect>
                              <a14:imgEffect>
                                <a14:saturation sat="0"/>
                              </a14:imgEffect>
                              <a14:imgEffect>
                                <a14:brightnessContrast bright="-20000" contrast="70000"/>
                              </a14:imgEffect>
                            </a14:imgLayer>
                          </a14:imgProps>
                        </a:ext>
                        <a:ext uri="{28A0092B-C50C-407E-A947-70E740481C1C}">
                          <a14:useLocalDpi xmlns:a14="http://schemas.microsoft.com/office/drawing/2010/main" val="0"/>
                        </a:ext>
                      </a:extLst>
                    </a:blip>
                    <a:stretch>
                      <a:fillRect/>
                    </a:stretch>
                  </pic:blipFill>
                  <pic:spPr>
                    <a:xfrm>
                      <a:off x="0" y="0"/>
                      <a:ext cx="5099640" cy="4170900"/>
                    </a:xfrm>
                    <a:prstGeom prst="rect">
                      <a:avLst/>
                    </a:prstGeom>
                  </pic:spPr>
                </pic:pic>
              </a:graphicData>
            </a:graphic>
          </wp:inline>
        </w:drawing>
      </w:r>
    </w:p>
    <w:p w14:paraId="7AF61E6D" w14:textId="77777777" w:rsidR="00D752A8" w:rsidRPr="001B0BF5" w:rsidRDefault="00D752A8" w:rsidP="008A563D">
      <w:pPr>
        <w:jc w:val="center"/>
        <w:rPr>
          <w:sz w:val="20"/>
        </w:rPr>
      </w:pPr>
      <w:r w:rsidRPr="001B0BF5">
        <w:rPr>
          <w:sz w:val="20"/>
        </w:rPr>
        <w:t>Fonte: Elaborada pelo Autor</w:t>
      </w:r>
    </w:p>
    <w:p w14:paraId="4EFA34D5" w14:textId="77777777" w:rsidR="00155433" w:rsidRDefault="00155433" w:rsidP="00CC537E">
      <w:pPr>
        <w:rPr>
          <w:b/>
          <w:sz w:val="20"/>
        </w:rPr>
      </w:pPr>
    </w:p>
    <w:p w14:paraId="6FC9A552" w14:textId="77777777" w:rsidR="00E7455B" w:rsidRDefault="003644CC" w:rsidP="00242CEC">
      <w:pPr>
        <w:pStyle w:val="Ttulo3"/>
      </w:pPr>
      <w:bookmarkStart w:id="50" w:name="_Toc35796588"/>
      <w:r>
        <w:t>4.7.</w:t>
      </w:r>
      <w:r w:rsidR="00E7455B">
        <w:t>2 Controlador</w:t>
      </w:r>
      <w:bookmarkEnd w:id="50"/>
    </w:p>
    <w:p w14:paraId="25D821BE" w14:textId="77777777" w:rsidR="00824AB8" w:rsidRPr="00824AB8" w:rsidRDefault="00824AB8" w:rsidP="00824AB8"/>
    <w:p w14:paraId="6F933FAD" w14:textId="77777777" w:rsidR="009D3C80" w:rsidRDefault="00E7455B" w:rsidP="00E7455B">
      <w:r>
        <w:tab/>
        <w:t xml:space="preserve">O Controlador </w:t>
      </w:r>
      <w:r w:rsidR="0081641E">
        <w:t>é o componente que faz a mediação entre a entrada e a saída, comandando as alterações na visão e no modelo conforme as interações do usuário</w:t>
      </w:r>
      <w:r w:rsidR="00155433">
        <w:t xml:space="preserve"> </w:t>
      </w:r>
      <w:r w:rsidR="00F4107C">
        <w:fldChar w:fldCharType="begin" w:fldLock="1"/>
      </w:r>
      <w:r w:rsidR="0021217B">
        <w:instrText>ADDIN CSL_CITATION {"citationItems":[{"id":"ITEM-1","itemData":{"URL":"https://pt.wikipedia.org/wiki/MVC","abstract":"MVC é o acrônimo de Model-View-Controller (em português: Arquitetura Modelo-Visão-Controle - MVC) é um padrão de projeto de software,[1] ou padrão de arquitetura de software formulado na década de 1970,[2] focado no reuso de código e a separação de conceitos em três camadas interconectadas, onde a apresentação dos dados e interação dos usuários (front-end) são separados dos métodos que interagem com o banco de dados (back-end).[2]","accessed":{"date-parts":[["2019","12","11"]]},"author":[{"dropping-particle":"","family":"Wikipedia.org","given":"","non-dropping-particle":"","parse-names":false,"suffix":""}],"id":"ITEM-1","issued":{"date-parts":[["2019"]]},"title":"MVC","type":"webpage"},"uris":["http://www.mendeley.com/documents/?uuid=da45d731-7fe2-47be-b3fa-6c6bb15f47d6"]}],"mendeley":{"formattedCitation":"(WIKIPEDIA.ORG, 2019d)","plainTextFormattedCitation":"(WIKIPEDIA.ORG, 2019d)","previouslyFormattedCitation":"(WIKIPEDIA.ORG, 2019d)"},"properties":{"noteIndex":0},"schema":"https://github.com/citation-style-language/schema/raw/master/csl-citation.json"}</w:instrText>
      </w:r>
      <w:r w:rsidR="00F4107C">
        <w:fldChar w:fldCharType="separate"/>
      </w:r>
      <w:r w:rsidR="00594F63" w:rsidRPr="00594F63">
        <w:rPr>
          <w:noProof/>
        </w:rPr>
        <w:t>(WIKIPEDIA.ORG, 2019d)</w:t>
      </w:r>
      <w:r w:rsidR="00F4107C">
        <w:fldChar w:fldCharType="end"/>
      </w:r>
      <w:r w:rsidR="0081641E">
        <w:t xml:space="preserve">. </w:t>
      </w:r>
      <w:r w:rsidR="00155433">
        <w:t xml:space="preserve">O componente controlador </w:t>
      </w:r>
      <w:r w:rsidR="009D3C80">
        <w:t xml:space="preserve">do </w:t>
      </w:r>
      <w:proofErr w:type="spellStart"/>
      <w:proofErr w:type="gramStart"/>
      <w:r w:rsidR="009D3C80">
        <w:t>DashGen</w:t>
      </w:r>
      <w:proofErr w:type="spellEnd"/>
      <w:proofErr w:type="gramEnd"/>
      <w:r w:rsidR="009D3C80">
        <w:t xml:space="preserve"> é </w:t>
      </w:r>
      <w:r w:rsidR="00155433">
        <w:t>chamado de</w:t>
      </w:r>
      <w:r w:rsidR="009D3C80">
        <w:t xml:space="preserve"> </w:t>
      </w:r>
      <w:proofErr w:type="spellStart"/>
      <w:r w:rsidR="009D3C80" w:rsidRPr="00155433">
        <w:rPr>
          <w:i/>
        </w:rPr>
        <w:t>Controller</w:t>
      </w:r>
      <w:proofErr w:type="spellEnd"/>
      <w:r w:rsidR="0081641E">
        <w:t xml:space="preserve">. </w:t>
      </w:r>
      <w:r w:rsidR="00155433">
        <w:t xml:space="preserve">Ele </w:t>
      </w:r>
      <w:r w:rsidR="0081641E">
        <w:t>recebe as ações do usuário, processando as mudanças no modelo e retornando alterações nos componentes visíveis.</w:t>
      </w:r>
    </w:p>
    <w:p w14:paraId="7EFEBEE3" w14:textId="77777777" w:rsidR="008815C6" w:rsidRDefault="009D3C80" w:rsidP="00102AB7">
      <w:r>
        <w:tab/>
      </w:r>
      <w:r w:rsidR="00102AB7">
        <w:t xml:space="preserve">Em resumo, alguns métodos desta classe merecem destaque, pela interação direta com os modelos principais. Estes métodos são </w:t>
      </w:r>
      <w:proofErr w:type="spellStart"/>
      <w:proofErr w:type="gramStart"/>
      <w:r w:rsidR="00102AB7">
        <w:t>setDataset</w:t>
      </w:r>
      <w:proofErr w:type="spellEnd"/>
      <w:proofErr w:type="gramEnd"/>
      <w:r w:rsidR="00102AB7">
        <w:t xml:space="preserve">(), </w:t>
      </w:r>
      <w:proofErr w:type="spellStart"/>
      <w:r w:rsidR="00102AB7">
        <w:t>addGrafico</w:t>
      </w:r>
      <w:proofErr w:type="spellEnd"/>
      <w:r w:rsidR="00102AB7">
        <w:t xml:space="preserve">() e </w:t>
      </w:r>
      <w:proofErr w:type="spellStart"/>
      <w:r w:rsidR="00102AB7">
        <w:t>endDashboard</w:t>
      </w:r>
      <w:proofErr w:type="spellEnd"/>
      <w:r w:rsidR="00102AB7">
        <w:t>().</w:t>
      </w:r>
    </w:p>
    <w:p w14:paraId="0DEE122A" w14:textId="77777777" w:rsidR="00102AB7" w:rsidDel="00C80A7F" w:rsidRDefault="00102AB7" w:rsidP="00102AB7">
      <w:pPr>
        <w:rPr>
          <w:del w:id="51" w:author="Claudio Martins" w:date="2020-05-01T10:22:00Z"/>
        </w:rPr>
      </w:pPr>
      <w:r>
        <w:tab/>
        <w:t xml:space="preserve">O método </w:t>
      </w:r>
      <w:proofErr w:type="spellStart"/>
      <w:proofErr w:type="gramStart"/>
      <w:r>
        <w:t>setDataset</w:t>
      </w:r>
      <w:proofErr w:type="spellEnd"/>
      <w:proofErr w:type="gramEnd"/>
      <w:r>
        <w:t xml:space="preserve">() tem a função de instanciar um objeto baseado na classe de modelo </w:t>
      </w:r>
      <w:proofErr w:type="spellStart"/>
      <w:r>
        <w:t>Dataset</w:t>
      </w:r>
      <w:proofErr w:type="spellEnd"/>
      <w:r>
        <w:t xml:space="preserve">, passando como parâmetro no construtor o descritor File para o arquivo selecionado pelo usuário. Tem também a funcionalidade de popular as </w:t>
      </w:r>
      <w:r>
        <w:lastRenderedPageBreak/>
        <w:t xml:space="preserve">caixas de seleção de atributos e do tipo de gráficos da interface gráfica. A Figura </w:t>
      </w:r>
      <w:r w:rsidR="00376900">
        <w:t xml:space="preserve">20 </w:t>
      </w:r>
      <w:r w:rsidR="00CA4E7A">
        <w:t>apresenta</w:t>
      </w:r>
      <w:r w:rsidR="00376900">
        <w:t xml:space="preserve"> uma reprodução d</w:t>
      </w:r>
      <w:r>
        <w:t xml:space="preserve">o código fonte do </w:t>
      </w:r>
      <w:proofErr w:type="gramStart"/>
      <w:r>
        <w:t>método.</w:t>
      </w:r>
      <w:proofErr w:type="gramEnd"/>
    </w:p>
    <w:p w14:paraId="013B86F0" w14:textId="77777777" w:rsidR="006C3DF5" w:rsidRDefault="006C3DF5" w:rsidP="00C80A7F">
      <w:pPr>
        <w:rPr>
          <w:b/>
          <w:sz w:val="20"/>
        </w:rPr>
      </w:pPr>
      <w:del w:id="52" w:author="Claudio Martins" w:date="2020-05-01T10:22:00Z">
        <w:r w:rsidDel="00C80A7F">
          <w:rPr>
            <w:b/>
            <w:sz w:val="20"/>
          </w:rPr>
          <w:br w:type="page"/>
        </w:r>
      </w:del>
      <w:ins w:id="53" w:author="Claudio Martins" w:date="2020-05-01T10:22:00Z">
        <w:r w:rsidR="00C80A7F">
          <w:rPr>
            <w:b/>
            <w:sz w:val="20"/>
          </w:rPr>
          <w:lastRenderedPageBreak/>
          <w:t xml:space="preserve"> </w:t>
        </w:r>
      </w:ins>
    </w:p>
    <w:p w14:paraId="63B46912" w14:textId="77777777" w:rsidR="008F05A9" w:rsidRDefault="00102AB7" w:rsidP="00AC6028">
      <w:pPr>
        <w:jc w:val="center"/>
        <w:rPr>
          <w:b/>
          <w:sz w:val="20"/>
        </w:rPr>
      </w:pPr>
      <w:r>
        <w:rPr>
          <w:b/>
          <w:sz w:val="20"/>
        </w:rPr>
        <w:t xml:space="preserve">Figura </w:t>
      </w:r>
      <w:r w:rsidR="00866BA3">
        <w:rPr>
          <w:b/>
          <w:sz w:val="20"/>
        </w:rPr>
        <w:t xml:space="preserve">20 </w:t>
      </w:r>
      <w:r>
        <w:rPr>
          <w:b/>
          <w:sz w:val="20"/>
        </w:rPr>
        <w:t xml:space="preserve">– Código fonte do método </w:t>
      </w:r>
      <w:proofErr w:type="spellStart"/>
      <w:proofErr w:type="gramStart"/>
      <w:r>
        <w:rPr>
          <w:b/>
          <w:sz w:val="20"/>
        </w:rPr>
        <w:t>setDataset</w:t>
      </w:r>
      <w:proofErr w:type="spellEnd"/>
      <w:proofErr w:type="gramEnd"/>
      <w:r>
        <w:rPr>
          <w:b/>
          <w:sz w:val="20"/>
        </w:rPr>
        <w:t>()</w:t>
      </w:r>
      <w:r w:rsidR="00155433">
        <w:rPr>
          <w:b/>
          <w:sz w:val="20"/>
        </w:rPr>
        <w:t xml:space="preserve"> </w:t>
      </w:r>
    </w:p>
    <w:p w14:paraId="1B2FC71C" w14:textId="77777777" w:rsidR="00102AB7" w:rsidRDefault="00102AB7" w:rsidP="00AC6028">
      <w:pPr>
        <w:jc w:val="center"/>
        <w:rPr>
          <w:b/>
          <w:sz w:val="20"/>
        </w:rPr>
      </w:pPr>
    </w:p>
    <w:p w14:paraId="12F64DDF" w14:textId="77777777" w:rsidR="00B0546B" w:rsidRDefault="00AA028D" w:rsidP="00B0546B">
      <w:pPr>
        <w:jc w:val="center"/>
        <w:rPr>
          <w:b/>
          <w:sz w:val="20"/>
        </w:rPr>
      </w:pPr>
      <w:r w:rsidRPr="00E6058A">
        <w:rPr>
          <w:b/>
          <w:noProof/>
          <w:sz w:val="20"/>
          <w:lang w:eastAsia="pt-BR"/>
        </w:rPr>
        <w:drawing>
          <wp:inline distT="0" distB="0" distL="0" distR="0" wp14:anchorId="5A85DC93" wp14:editId="11F68395">
            <wp:extent cx="5933569" cy="1868557"/>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BEBA8EAE-BF5A-486C-A8C5-ECC9F3942E4B}">
                          <a14:imgProps xmlns:a14="http://schemas.microsoft.com/office/drawing/2010/main">
                            <a14:imgLayer r:embed="rId48">
                              <a14:imgEffect>
                                <a14:sharpenSoften amount="30000"/>
                              </a14:imgEffect>
                              <a14:imgEffect>
                                <a14:saturation sat="0"/>
                              </a14:imgEffect>
                              <a14:imgEffect>
                                <a14:brightnessContrast bright="-20000"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5985978" cy="1885061"/>
                    </a:xfrm>
                    <a:prstGeom prst="rect">
                      <a:avLst/>
                    </a:prstGeom>
                    <a:noFill/>
                    <a:ln>
                      <a:noFill/>
                    </a:ln>
                  </pic:spPr>
                </pic:pic>
              </a:graphicData>
            </a:graphic>
          </wp:inline>
        </w:drawing>
      </w:r>
    </w:p>
    <w:p w14:paraId="0E162F8B" w14:textId="77777777" w:rsidR="00102AB7" w:rsidRPr="00F96E69" w:rsidRDefault="00102AB7" w:rsidP="00B0546B">
      <w:pPr>
        <w:jc w:val="center"/>
        <w:rPr>
          <w:sz w:val="20"/>
        </w:rPr>
      </w:pPr>
      <w:r w:rsidRPr="00F96E69">
        <w:rPr>
          <w:sz w:val="20"/>
        </w:rPr>
        <w:t>Fonte: Elaborada pelo Autor</w:t>
      </w:r>
    </w:p>
    <w:p w14:paraId="042A9E93" w14:textId="77777777" w:rsidR="009C5596" w:rsidRDefault="009C5596" w:rsidP="009C5596"/>
    <w:p w14:paraId="72120DEB" w14:textId="77777777" w:rsidR="005B27CD" w:rsidRDefault="001B5346" w:rsidP="009C5596">
      <w:r>
        <w:tab/>
        <w:t xml:space="preserve">O método </w:t>
      </w:r>
      <w:proofErr w:type="spellStart"/>
      <w:proofErr w:type="gramStart"/>
      <w:r>
        <w:t>addGrafico</w:t>
      </w:r>
      <w:proofErr w:type="spellEnd"/>
      <w:proofErr w:type="gramEnd"/>
      <w:r>
        <w:t xml:space="preserve">() tem a função importante de preencher </w:t>
      </w:r>
      <w:r w:rsidR="00155433">
        <w:t xml:space="preserve">uma instância do tipo </w:t>
      </w:r>
      <w:proofErr w:type="spellStart"/>
      <w:r>
        <w:t>List</w:t>
      </w:r>
      <w:proofErr w:type="spellEnd"/>
      <w:r>
        <w:t xml:space="preserve"> com objetos tipo </w:t>
      </w:r>
      <w:proofErr w:type="spellStart"/>
      <w:r>
        <w:t>Grafico</w:t>
      </w:r>
      <w:proofErr w:type="spellEnd"/>
      <w:r>
        <w:t xml:space="preserve">, que, assim como o objeto </w:t>
      </w:r>
      <w:proofErr w:type="spellStart"/>
      <w:r>
        <w:t>Dataset</w:t>
      </w:r>
      <w:proofErr w:type="spellEnd"/>
      <w:r>
        <w:t xml:space="preserve">, são vitais para a geração do Dashboard. </w:t>
      </w:r>
      <w:r w:rsidR="00DE68DF" w:rsidRPr="003306EB">
        <w:t>Este</w:t>
      </w:r>
      <w:r w:rsidR="003306EB">
        <w:t xml:space="preserve"> método</w:t>
      </w:r>
      <w:r w:rsidR="00DE68DF" w:rsidRPr="003306EB">
        <w:t xml:space="preserve"> é </w:t>
      </w:r>
      <w:r w:rsidRPr="003306EB">
        <w:t>disparado no momento em que o usuário clica</w:t>
      </w:r>
      <w:r w:rsidR="00155433" w:rsidRPr="003306EB">
        <w:t xml:space="preserve"> </w:t>
      </w:r>
      <w:r w:rsidRPr="003306EB">
        <w:t xml:space="preserve">no botão </w:t>
      </w:r>
      <w:r w:rsidR="00155433" w:rsidRPr="003306EB">
        <w:t>“</w:t>
      </w:r>
      <w:r w:rsidRPr="003306EB">
        <w:t>Adicionar Gráfico</w:t>
      </w:r>
      <w:r w:rsidR="00155433" w:rsidRPr="003306EB">
        <w:t>”</w:t>
      </w:r>
      <w:r>
        <w:t xml:space="preserve">. Assim, a aplicação adiciona um novo item à lista com os dados preenchidos e os atributos e método de </w:t>
      </w:r>
      <w:proofErr w:type="gramStart"/>
      <w:r>
        <w:t>redução selecionados, atualizando a lista de visualização contida na tela</w:t>
      </w:r>
      <w:proofErr w:type="gramEnd"/>
      <w:r>
        <w:t>.</w:t>
      </w:r>
      <w:r w:rsidR="0071322E">
        <w:t xml:space="preserve"> </w:t>
      </w:r>
      <w:r w:rsidR="00DE68DF">
        <w:t>Na</w:t>
      </w:r>
      <w:r w:rsidR="0071322E">
        <w:t xml:space="preserve"> </w:t>
      </w:r>
      <w:r w:rsidR="00155433">
        <w:t xml:space="preserve">Figura </w:t>
      </w:r>
      <w:r w:rsidR="008F05A9">
        <w:t xml:space="preserve">21 </w:t>
      </w:r>
      <w:r w:rsidR="00DE68DF">
        <w:t>demonst</w:t>
      </w:r>
      <w:r w:rsidR="00B0546B">
        <w:t>r</w:t>
      </w:r>
      <w:r w:rsidR="00DE68DF">
        <w:t xml:space="preserve">a-se </w:t>
      </w:r>
      <w:r w:rsidR="0071322E">
        <w:t>um</w:t>
      </w:r>
      <w:r w:rsidR="00155433">
        <w:t xml:space="preserve"> trecho </w:t>
      </w:r>
      <w:r w:rsidR="0071322E">
        <w:t>do código fonte do método</w:t>
      </w:r>
      <w:r w:rsidR="00155433">
        <w:t xml:space="preserve"> citado</w:t>
      </w:r>
      <w:r w:rsidR="0071322E">
        <w:t>.</w:t>
      </w:r>
    </w:p>
    <w:p w14:paraId="39ACEA21" w14:textId="77777777" w:rsidR="00632046" w:rsidRDefault="00632046">
      <w:pPr>
        <w:spacing w:after="160" w:line="240" w:lineRule="auto"/>
        <w:jc w:val="left"/>
        <w:rPr>
          <w:b/>
          <w:sz w:val="20"/>
          <w:szCs w:val="20"/>
        </w:rPr>
      </w:pPr>
    </w:p>
    <w:p w14:paraId="399ED446" w14:textId="77777777" w:rsidR="00745E99" w:rsidRDefault="0071322E" w:rsidP="003374CB">
      <w:pPr>
        <w:jc w:val="center"/>
        <w:rPr>
          <w:rFonts w:ascii="Consolas" w:eastAsia="Times New Roman" w:hAnsi="Consolas" w:cs="Courier New"/>
          <w:color w:val="808080"/>
          <w:sz w:val="18"/>
          <w:szCs w:val="18"/>
          <w:lang w:eastAsia="pt-BR"/>
        </w:rPr>
      </w:pPr>
      <w:r>
        <w:rPr>
          <w:b/>
          <w:sz w:val="20"/>
          <w:szCs w:val="20"/>
        </w:rPr>
        <w:t xml:space="preserve">Figura </w:t>
      </w:r>
      <w:r w:rsidR="008F05A9">
        <w:rPr>
          <w:b/>
          <w:sz w:val="20"/>
          <w:szCs w:val="20"/>
        </w:rPr>
        <w:t xml:space="preserve">21 </w:t>
      </w:r>
      <w:r>
        <w:rPr>
          <w:b/>
          <w:sz w:val="20"/>
          <w:szCs w:val="20"/>
        </w:rPr>
        <w:t>– código</w:t>
      </w:r>
      <w:proofErr w:type="gramStart"/>
      <w:r>
        <w:rPr>
          <w:b/>
          <w:sz w:val="20"/>
          <w:szCs w:val="20"/>
        </w:rPr>
        <w:t xml:space="preserve">  </w:t>
      </w:r>
      <w:proofErr w:type="gramEnd"/>
      <w:r>
        <w:rPr>
          <w:b/>
          <w:sz w:val="20"/>
          <w:szCs w:val="20"/>
        </w:rPr>
        <w:t xml:space="preserve">fonte do método </w:t>
      </w:r>
      <w:proofErr w:type="spellStart"/>
      <w:r>
        <w:rPr>
          <w:b/>
          <w:sz w:val="20"/>
          <w:szCs w:val="20"/>
        </w:rPr>
        <w:t>addGrafico</w:t>
      </w:r>
      <w:proofErr w:type="spellEnd"/>
      <w:r>
        <w:rPr>
          <w:b/>
          <w:sz w:val="20"/>
          <w:szCs w:val="20"/>
        </w:rPr>
        <w:t>()</w:t>
      </w:r>
    </w:p>
    <w:p w14:paraId="1D424491" w14:textId="77777777" w:rsidR="0096732D" w:rsidRDefault="0096732D" w:rsidP="003374CB">
      <w:pPr>
        <w:jc w:val="center"/>
        <w:rPr>
          <w:b/>
          <w:sz w:val="20"/>
          <w:szCs w:val="20"/>
        </w:rPr>
      </w:pPr>
    </w:p>
    <w:p w14:paraId="124D3EED" w14:textId="77777777" w:rsidR="00EE727B" w:rsidRDefault="003374CB" w:rsidP="009C5596">
      <w:pPr>
        <w:rPr>
          <w:b/>
          <w:sz w:val="20"/>
          <w:szCs w:val="20"/>
        </w:rPr>
      </w:pPr>
      <w:r w:rsidRPr="00E6058A">
        <w:rPr>
          <w:b/>
          <w:noProof/>
          <w:sz w:val="20"/>
          <w:szCs w:val="20"/>
          <w:lang w:eastAsia="pt-BR"/>
        </w:rPr>
        <w:drawing>
          <wp:inline distT="0" distB="0" distL="0" distR="0" wp14:anchorId="32FA83AA" wp14:editId="26130B92">
            <wp:extent cx="6105253" cy="216275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BEBA8EAE-BF5A-486C-A8C5-ECC9F3942E4B}">
                          <a14:imgProps xmlns:a14="http://schemas.microsoft.com/office/drawing/2010/main">
                            <a14:imgLayer r:embed="rId50">
                              <a14:imgEffect>
                                <a14:sharpenSoften amount="30000"/>
                              </a14:imgEffect>
                              <a14:imgEffect>
                                <a14:saturation sat="0"/>
                              </a14:imgEffect>
                              <a14:imgEffect>
                                <a14:brightnessContrast bright="-20000"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6118013" cy="2167274"/>
                    </a:xfrm>
                    <a:prstGeom prst="rect">
                      <a:avLst/>
                    </a:prstGeom>
                    <a:noFill/>
                    <a:ln>
                      <a:noFill/>
                    </a:ln>
                  </pic:spPr>
                </pic:pic>
              </a:graphicData>
            </a:graphic>
          </wp:inline>
        </w:drawing>
      </w:r>
    </w:p>
    <w:p w14:paraId="3873D22E" w14:textId="77777777" w:rsidR="0071322E" w:rsidRPr="00040747" w:rsidRDefault="0071322E" w:rsidP="003374CB">
      <w:pPr>
        <w:jc w:val="center"/>
        <w:rPr>
          <w:sz w:val="20"/>
          <w:szCs w:val="20"/>
        </w:rPr>
      </w:pPr>
      <w:r w:rsidRPr="00040747">
        <w:rPr>
          <w:sz w:val="20"/>
          <w:szCs w:val="20"/>
        </w:rPr>
        <w:t>Fonte: Elaborada pelo Autor</w:t>
      </w:r>
    </w:p>
    <w:p w14:paraId="4E52FE82" w14:textId="77777777" w:rsidR="004C23F9" w:rsidRDefault="0077716E" w:rsidP="0077716E">
      <w:r>
        <w:tab/>
      </w:r>
    </w:p>
    <w:p w14:paraId="60FAAC39" w14:textId="77777777" w:rsidR="005A1211" w:rsidRDefault="00632046" w:rsidP="00630F53">
      <w:r>
        <w:tab/>
      </w:r>
      <w:r w:rsidR="005C187A">
        <w:t xml:space="preserve">Na Figura 22 pode-se observar o código fonte do método </w:t>
      </w:r>
      <w:proofErr w:type="spellStart"/>
      <w:proofErr w:type="gramStart"/>
      <w:r w:rsidR="005C187A">
        <w:t>endDashboard</w:t>
      </w:r>
      <w:proofErr w:type="spellEnd"/>
      <w:proofErr w:type="gramEnd"/>
      <w:r w:rsidR="005C187A">
        <w:t xml:space="preserve"> e suas dependências. </w:t>
      </w:r>
      <w:r w:rsidRPr="00057CEB">
        <w:t xml:space="preserve">O método </w:t>
      </w:r>
      <w:proofErr w:type="spellStart"/>
      <w:proofErr w:type="gramStart"/>
      <w:r w:rsidRPr="00057CEB">
        <w:t>endDashboard</w:t>
      </w:r>
      <w:proofErr w:type="spellEnd"/>
      <w:proofErr w:type="gramEnd"/>
      <w:r w:rsidRPr="00057CEB">
        <w:t>()</w:t>
      </w:r>
      <w:r w:rsidR="00930213" w:rsidRPr="00057CEB">
        <w:t xml:space="preserve"> (linha </w:t>
      </w:r>
      <w:r w:rsidR="00057CEB" w:rsidRPr="00057CEB">
        <w:t>2)</w:t>
      </w:r>
      <w:r w:rsidR="009D60F8" w:rsidRPr="00057CEB">
        <w:t xml:space="preserve"> é disparado</w:t>
      </w:r>
      <w:r w:rsidR="009D60F8">
        <w:t xml:space="preserve"> quando o </w:t>
      </w:r>
      <w:r w:rsidR="009D60F8">
        <w:lastRenderedPageBreak/>
        <w:t>usuário clica sobre o botã</w:t>
      </w:r>
      <w:r w:rsidR="00155433">
        <w:t>o</w:t>
      </w:r>
      <w:r w:rsidR="009D60F8">
        <w:t xml:space="preserve"> </w:t>
      </w:r>
      <w:r w:rsidR="00155433">
        <w:t>“</w:t>
      </w:r>
      <w:r w:rsidR="009D60F8">
        <w:t>Finalizar Dashboard</w:t>
      </w:r>
      <w:r w:rsidR="00155433">
        <w:t>”</w:t>
      </w:r>
      <w:r w:rsidR="009D60F8">
        <w:t xml:space="preserve"> </w:t>
      </w:r>
      <w:r w:rsidR="00155433">
        <w:t>(</w:t>
      </w:r>
      <w:r w:rsidR="009D60F8">
        <w:t>na interface gráfica</w:t>
      </w:r>
      <w:r w:rsidR="00155433">
        <w:t xml:space="preserve">), cuja </w:t>
      </w:r>
      <w:r>
        <w:t xml:space="preserve">finalidade </w:t>
      </w:r>
      <w:r w:rsidR="00155433">
        <w:t xml:space="preserve">é </w:t>
      </w:r>
      <w:r>
        <w:t xml:space="preserve">fazer a instanciação do objeto Dashboard, passando como parâmetros para o construtor o </w:t>
      </w:r>
      <w:proofErr w:type="spellStart"/>
      <w:r>
        <w:t>Dataset</w:t>
      </w:r>
      <w:proofErr w:type="spellEnd"/>
      <w:r>
        <w:t xml:space="preserve">, o Nome especificado pelo usuário e a lista de Gráficos com a chamada de método </w:t>
      </w:r>
      <w:proofErr w:type="spellStart"/>
      <w:r>
        <w:t>setaDashboard</w:t>
      </w:r>
      <w:proofErr w:type="spellEnd"/>
      <w:r>
        <w:t>()</w:t>
      </w:r>
      <w:r w:rsidR="005B5B34">
        <w:t xml:space="preserve"> (linha 16)</w:t>
      </w:r>
      <w:r>
        <w:t xml:space="preserve">. </w:t>
      </w:r>
      <w:r w:rsidRPr="00234AA4">
        <w:t xml:space="preserve">Também instancia o </w:t>
      </w:r>
      <w:r w:rsidR="00630F53" w:rsidRPr="00234AA4">
        <w:t xml:space="preserve">objeto </w:t>
      </w:r>
      <w:r w:rsidRPr="00234AA4">
        <w:t>Gerador</w:t>
      </w:r>
      <w:r w:rsidR="005B5B34" w:rsidRPr="00234AA4">
        <w:t xml:space="preserve"> com o método </w:t>
      </w:r>
      <w:proofErr w:type="spellStart"/>
      <w:proofErr w:type="gramStart"/>
      <w:r w:rsidR="005B5B34" w:rsidRPr="00234AA4">
        <w:t>setaGerador</w:t>
      </w:r>
      <w:proofErr w:type="spellEnd"/>
      <w:proofErr w:type="gramEnd"/>
      <w:r w:rsidR="005B5B34" w:rsidRPr="00234AA4">
        <w:t>()</w:t>
      </w:r>
      <w:r w:rsidR="005B5B34">
        <w:t xml:space="preserve"> (linha 22)</w:t>
      </w:r>
      <w:r w:rsidRPr="006F2312">
        <w:t>,</w:t>
      </w:r>
      <w:r>
        <w:t xml:space="preserve"> passando como parâmetros para o construtor </w:t>
      </w:r>
      <w:r w:rsidR="00630F53">
        <w:t xml:space="preserve">o objeto Dashboard e o descritor File do diretório de destino. Por fim, </w:t>
      </w:r>
      <w:r w:rsidR="00630F53" w:rsidRPr="00234AA4">
        <w:t xml:space="preserve">instancia o objeto </w:t>
      </w:r>
      <w:proofErr w:type="spellStart"/>
      <w:proofErr w:type="gramStart"/>
      <w:r w:rsidR="00630F53" w:rsidRPr="00234AA4">
        <w:t>PackSaida</w:t>
      </w:r>
      <w:proofErr w:type="spellEnd"/>
      <w:proofErr w:type="gramEnd"/>
      <w:r w:rsidR="005B5B34">
        <w:t xml:space="preserve"> com o método </w:t>
      </w:r>
      <w:proofErr w:type="spellStart"/>
      <w:r w:rsidR="005B5B34">
        <w:t>setaPackSaída</w:t>
      </w:r>
      <w:proofErr w:type="spellEnd"/>
      <w:r w:rsidR="005B5B34">
        <w:t>() (linha 27)</w:t>
      </w:r>
      <w:r w:rsidR="00630F53">
        <w:t>, passando como parâmetro para o construtor o descritor File do diretório de destino e o descritor File do arquivo CSV</w:t>
      </w:r>
      <w:r w:rsidR="005C187A">
        <w:t>.</w:t>
      </w:r>
    </w:p>
    <w:p w14:paraId="0BADEF3C" w14:textId="77777777" w:rsidR="005A1211" w:rsidRDefault="005A1211" w:rsidP="00630F53"/>
    <w:p w14:paraId="2ABF932F" w14:textId="77777777" w:rsidR="00745E99" w:rsidRDefault="00FB6197" w:rsidP="00B1574B">
      <w:pPr>
        <w:jc w:val="center"/>
        <w:rPr>
          <w:b/>
          <w:sz w:val="20"/>
          <w:szCs w:val="20"/>
        </w:rPr>
      </w:pPr>
      <w:r w:rsidRPr="00FB6197">
        <w:rPr>
          <w:b/>
          <w:sz w:val="20"/>
          <w:szCs w:val="20"/>
        </w:rPr>
        <w:t xml:space="preserve">Figura </w:t>
      </w:r>
      <w:r w:rsidR="005C187A" w:rsidRPr="00FB6197">
        <w:rPr>
          <w:b/>
          <w:sz w:val="20"/>
          <w:szCs w:val="20"/>
        </w:rPr>
        <w:t>2</w:t>
      </w:r>
      <w:r w:rsidR="005C187A">
        <w:rPr>
          <w:b/>
          <w:sz w:val="20"/>
          <w:szCs w:val="20"/>
        </w:rPr>
        <w:t>2</w:t>
      </w:r>
      <w:r w:rsidR="005C187A" w:rsidRPr="00FB6197">
        <w:rPr>
          <w:b/>
          <w:sz w:val="20"/>
          <w:szCs w:val="20"/>
        </w:rPr>
        <w:t xml:space="preserve"> </w:t>
      </w:r>
      <w:r w:rsidRPr="00FB6197">
        <w:rPr>
          <w:b/>
          <w:sz w:val="20"/>
          <w:szCs w:val="20"/>
        </w:rPr>
        <w:t xml:space="preserve">– Código fonte do método </w:t>
      </w:r>
      <w:proofErr w:type="spellStart"/>
      <w:proofErr w:type="gramStart"/>
      <w:r w:rsidRPr="00FB6197">
        <w:rPr>
          <w:b/>
          <w:sz w:val="20"/>
          <w:szCs w:val="20"/>
        </w:rPr>
        <w:t>endDashboard</w:t>
      </w:r>
      <w:proofErr w:type="spellEnd"/>
      <w:proofErr w:type="gramEnd"/>
      <w:r w:rsidRPr="00FB6197">
        <w:rPr>
          <w:b/>
          <w:sz w:val="20"/>
          <w:szCs w:val="20"/>
        </w:rPr>
        <w:t>() e suas dependências</w:t>
      </w:r>
    </w:p>
    <w:p w14:paraId="127E495E" w14:textId="77777777" w:rsidR="00745E99" w:rsidRDefault="00745E99" w:rsidP="00B1574B">
      <w:pPr>
        <w:jc w:val="center"/>
        <w:rPr>
          <w:b/>
          <w:sz w:val="20"/>
          <w:szCs w:val="20"/>
        </w:rPr>
      </w:pPr>
    </w:p>
    <w:p w14:paraId="11D16614" w14:textId="77777777" w:rsidR="00B1574B" w:rsidRPr="00FB6197" w:rsidRDefault="00B1574B" w:rsidP="00B1574B">
      <w:pPr>
        <w:jc w:val="center"/>
        <w:rPr>
          <w:b/>
          <w:sz w:val="20"/>
          <w:szCs w:val="20"/>
        </w:rPr>
      </w:pPr>
      <w:r w:rsidRPr="00E6058A">
        <w:rPr>
          <w:b/>
          <w:noProof/>
          <w:sz w:val="20"/>
          <w:szCs w:val="20"/>
          <w:lang w:eastAsia="pt-BR"/>
        </w:rPr>
        <w:drawing>
          <wp:inline distT="0" distB="0" distL="0" distR="0" wp14:anchorId="5DE6AB78" wp14:editId="42FA1245">
            <wp:extent cx="5898709" cy="2941983"/>
            <wp:effectExtent l="0" t="0" r="698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sharpenSoften amount="30000"/>
                              </a14:imgEffect>
                              <a14:imgEffect>
                                <a14:saturation sat="0"/>
                              </a14:imgEffect>
                              <a14:imgEffect>
                                <a14:brightnessContrast bright="-20000" contrast="70000"/>
                              </a14:imgEffect>
                            </a14:imgLayer>
                          </a14:imgProps>
                        </a:ext>
                        <a:ext uri="{28A0092B-C50C-407E-A947-70E740481C1C}">
                          <a14:useLocalDpi xmlns:a14="http://schemas.microsoft.com/office/drawing/2010/main" val="0"/>
                        </a:ext>
                      </a:extLst>
                    </a:blip>
                    <a:srcRect r="13290"/>
                    <a:stretch/>
                  </pic:blipFill>
                  <pic:spPr bwMode="auto">
                    <a:xfrm>
                      <a:off x="0" y="0"/>
                      <a:ext cx="5945286" cy="2965213"/>
                    </a:xfrm>
                    <a:prstGeom prst="rect">
                      <a:avLst/>
                    </a:prstGeom>
                    <a:noFill/>
                    <a:ln>
                      <a:noFill/>
                    </a:ln>
                    <a:extLst>
                      <a:ext uri="{53640926-AAD7-44D8-BBD7-CCE9431645EC}">
                        <a14:shadowObscured xmlns:a14="http://schemas.microsoft.com/office/drawing/2010/main"/>
                      </a:ext>
                    </a:extLst>
                  </pic:spPr>
                </pic:pic>
              </a:graphicData>
            </a:graphic>
          </wp:inline>
        </w:drawing>
      </w:r>
    </w:p>
    <w:p w14:paraId="2945D952" w14:textId="77777777" w:rsidR="00FB6197" w:rsidRPr="00421A09" w:rsidRDefault="00FB6197" w:rsidP="00B1574B">
      <w:pPr>
        <w:jc w:val="center"/>
        <w:rPr>
          <w:sz w:val="20"/>
          <w:szCs w:val="20"/>
        </w:rPr>
      </w:pPr>
      <w:r w:rsidRPr="00421A09">
        <w:rPr>
          <w:sz w:val="20"/>
          <w:szCs w:val="20"/>
        </w:rPr>
        <w:t>Fonte: Elaborada pelo Autor</w:t>
      </w:r>
    </w:p>
    <w:p w14:paraId="77AEE046" w14:textId="77777777" w:rsidR="005712B2" w:rsidRDefault="005712B2" w:rsidP="005712B2"/>
    <w:p w14:paraId="0ADED432" w14:textId="77777777" w:rsidR="00E530FA" w:rsidRDefault="00E20670" w:rsidP="00242CEC">
      <w:pPr>
        <w:pStyle w:val="Ttulo3"/>
      </w:pPr>
      <w:bookmarkStart w:id="54" w:name="_Toc35796589"/>
      <w:r>
        <w:t xml:space="preserve">4.7.3 </w:t>
      </w:r>
      <w:r w:rsidR="0096430B">
        <w:t xml:space="preserve">A classe </w:t>
      </w:r>
      <w:proofErr w:type="spellStart"/>
      <w:r w:rsidR="004E0378">
        <w:t>Dataset</w:t>
      </w:r>
      <w:bookmarkEnd w:id="54"/>
      <w:proofErr w:type="spellEnd"/>
    </w:p>
    <w:p w14:paraId="217F31E5" w14:textId="77777777" w:rsidR="00745E99" w:rsidRPr="00745E99" w:rsidRDefault="00745E99" w:rsidP="00745E99"/>
    <w:p w14:paraId="27A9ECB8" w14:textId="77777777" w:rsidR="004E0378" w:rsidRDefault="004E0378" w:rsidP="004E0378">
      <w:r>
        <w:tab/>
        <w:t xml:space="preserve">A fim de dar a separação devida a cada elemento necessário para a geração de um dashboard completo, foi criada a classe </w:t>
      </w:r>
      <w:proofErr w:type="spellStart"/>
      <w:r>
        <w:t>Dataset</w:t>
      </w:r>
      <w:proofErr w:type="spellEnd"/>
      <w:r>
        <w:t xml:space="preserve">. Esta tem a função de agregar em um objeto concreto, as informações necessárias para o </w:t>
      </w:r>
      <w:proofErr w:type="spellStart"/>
      <w:proofErr w:type="gramStart"/>
      <w:r>
        <w:t>DashGen</w:t>
      </w:r>
      <w:proofErr w:type="spellEnd"/>
      <w:proofErr w:type="gramEnd"/>
      <w:r>
        <w:t xml:space="preserve"> relativas ao arquivo CSV. </w:t>
      </w:r>
    </w:p>
    <w:p w14:paraId="3CEB101B" w14:textId="77777777" w:rsidR="00012A6A" w:rsidRDefault="00012A6A" w:rsidP="004E0378">
      <w:r>
        <w:tab/>
        <w:t xml:space="preserve">Esta classe tem duas particularidades bastante relevantes que merecem destaque. Ela </w:t>
      </w:r>
      <w:proofErr w:type="gramStart"/>
      <w:r>
        <w:t>impleme</w:t>
      </w:r>
      <w:r w:rsidR="0033716A">
        <w:t>nta</w:t>
      </w:r>
      <w:proofErr w:type="gramEnd"/>
      <w:r w:rsidR="0033716A">
        <w:t xml:space="preserve"> a biblioteca Apache </w:t>
      </w:r>
      <w:proofErr w:type="spellStart"/>
      <w:r w:rsidR="0033716A">
        <w:t>Commons</w:t>
      </w:r>
      <w:r>
        <w:t>CSV</w:t>
      </w:r>
      <w:proofErr w:type="spellEnd"/>
      <w:r w:rsidR="00821FA2">
        <w:t xml:space="preserve"> </w:t>
      </w:r>
      <w:r w:rsidR="00F4107C">
        <w:fldChar w:fldCharType="begin" w:fldLock="1"/>
      </w:r>
      <w:r w:rsidR="0021217B">
        <w:instrText>ADDIN CSL_CITATION {"citationItems":[{"id":"ITEM-1","itemData":{"URL":"https://commons.apache.org/proper/commons-csv/index.html","abstract":"Describe the Apache Commons CSV library","accessed":{"date-parts":[["2019","11","2"]]},"author":[{"dropping-particle":"","family":"Apache.org","given":"","non-dropping-particle":"","parse-names":false,"suffix":""}],"id":"ITEM-1","issued":{"date-parts":[["2019"]]},"title":"Apache Commons CSV","type":"webpage"},"uris":["http://www.mendeley.com/documents/?uuid=ca72fe8b-b1c0-420d-861c-8f49b192e0ff"]}],"mendeley":{"formattedCitation":"(APACHE.ORG, 2019e)","plainTextFormattedCitation":"(APACHE.ORG, 2019e)","previouslyFormattedCitation":"(APACHE.ORG, 2019e)"},"properties":{"noteIndex":0},"schema":"https://github.com/citation-style-language/schema/raw/master/csl-citation.json"}</w:instrText>
      </w:r>
      <w:r w:rsidR="00F4107C">
        <w:fldChar w:fldCharType="separate"/>
      </w:r>
      <w:r w:rsidR="00594F63" w:rsidRPr="00594F63">
        <w:rPr>
          <w:noProof/>
        </w:rPr>
        <w:t xml:space="preserve">(APACHE.ORG, </w:t>
      </w:r>
      <w:r w:rsidR="00594F63" w:rsidRPr="00594F63">
        <w:rPr>
          <w:noProof/>
        </w:rPr>
        <w:lastRenderedPageBreak/>
        <w:t>2019e)</w:t>
      </w:r>
      <w:r w:rsidR="00F4107C">
        <w:fldChar w:fldCharType="end"/>
      </w:r>
      <w:r w:rsidR="0033716A">
        <w:t xml:space="preserve"> para manipulação dos dados do arquivo CSV, e, ainda, possui um método de identificação por força bruta de atributos contendo dados em formato numérico.</w:t>
      </w:r>
    </w:p>
    <w:p w14:paraId="20D5BDAB" w14:textId="77777777" w:rsidR="0033716A" w:rsidRDefault="0033716A" w:rsidP="004E0378">
      <w:r>
        <w:tab/>
        <w:t xml:space="preserve">No tocante à implementação da </w:t>
      </w:r>
      <w:proofErr w:type="spellStart"/>
      <w:proofErr w:type="gramStart"/>
      <w:r>
        <w:t>CommonsCSV</w:t>
      </w:r>
      <w:proofErr w:type="spellEnd"/>
      <w:proofErr w:type="gramEnd"/>
      <w:r>
        <w:t xml:space="preserve">, foram utilizadas as classes </w:t>
      </w:r>
      <w:proofErr w:type="spellStart"/>
      <w:r>
        <w:t>CSVParser</w:t>
      </w:r>
      <w:proofErr w:type="spellEnd"/>
      <w:r>
        <w:t xml:space="preserve"> e </w:t>
      </w:r>
      <w:proofErr w:type="spellStart"/>
      <w:r>
        <w:t>CSVRecord</w:t>
      </w:r>
      <w:proofErr w:type="spellEnd"/>
      <w:r>
        <w:t>.</w:t>
      </w:r>
    </w:p>
    <w:p w14:paraId="42DA0524" w14:textId="77777777" w:rsidR="0033716A" w:rsidRDefault="0033716A" w:rsidP="004E0378">
      <w:r>
        <w:tab/>
        <w:t xml:space="preserve">A classe </w:t>
      </w:r>
      <w:proofErr w:type="spellStart"/>
      <w:proofErr w:type="gramStart"/>
      <w:r>
        <w:t>CSVParser</w:t>
      </w:r>
      <w:proofErr w:type="spellEnd"/>
      <w:proofErr w:type="gramEnd"/>
      <w:r>
        <w:t xml:space="preserve"> foi empregada com a finalidade de se obter os cabeçalhos com os rótulos dos atributos contidos no arquivo, com o método </w:t>
      </w:r>
      <w:proofErr w:type="spellStart"/>
      <w:r>
        <w:t>getHeaderMap</w:t>
      </w:r>
      <w:proofErr w:type="spellEnd"/>
      <w:r>
        <w:t xml:space="preserve">(), que retorna um </w:t>
      </w:r>
      <w:proofErr w:type="spellStart"/>
      <w:r>
        <w:t>Map</w:t>
      </w:r>
      <w:proofErr w:type="spellEnd"/>
      <w:r>
        <w:t>&lt;</w:t>
      </w:r>
      <w:proofErr w:type="spellStart"/>
      <w:r>
        <w:t>String,Integer</w:t>
      </w:r>
      <w:proofErr w:type="spellEnd"/>
      <w:r>
        <w:t>&gt;. Com isso foi possível formar uma lista dos atributos contidos no arquivo, facilitando a seleção pelo usuário.</w:t>
      </w:r>
    </w:p>
    <w:p w14:paraId="4103FC83" w14:textId="77777777" w:rsidR="005D26C3" w:rsidRDefault="0033716A" w:rsidP="004E0378">
      <w:r>
        <w:tab/>
        <w:t xml:space="preserve">A classe </w:t>
      </w:r>
      <w:proofErr w:type="spellStart"/>
      <w:proofErr w:type="gramStart"/>
      <w:r>
        <w:t>CSVRecord</w:t>
      </w:r>
      <w:proofErr w:type="spellEnd"/>
      <w:proofErr w:type="gramEnd"/>
      <w:r>
        <w:t xml:space="preserve"> permite a iteração das registros contidos nas linhas do arquivo CSV. Esta iteração foi necessária para embarcar um método de identificação de atributos com conteúdos de tipo </w:t>
      </w:r>
      <w:proofErr w:type="gramStart"/>
      <w:r>
        <w:t>numérico</w:t>
      </w:r>
      <w:r w:rsidR="005D26C3">
        <w:t xml:space="preserve"> por força bruta</w:t>
      </w:r>
      <w:proofErr w:type="gramEnd"/>
      <w:r>
        <w:t xml:space="preserve">. </w:t>
      </w:r>
      <w:r w:rsidR="00743A7D">
        <w:t>Se o atributo de medição não for composto somente de valores numéricos, é impossível aplicar o</w:t>
      </w:r>
      <w:r w:rsidR="005D26C3">
        <w:t xml:space="preserve"> método de redução</w:t>
      </w:r>
      <w:r w:rsidR="00CD1926">
        <w:t xml:space="preserve"> por somatória</w:t>
      </w:r>
      <w:proofErr w:type="gramStart"/>
      <w:r w:rsidR="00743A7D">
        <w:t>.</w:t>
      </w:r>
      <w:r w:rsidR="00CD1926">
        <w:t>.</w:t>
      </w:r>
      <w:proofErr w:type="gramEnd"/>
      <w:r w:rsidR="005D26C3">
        <w:t xml:space="preserve"> </w:t>
      </w:r>
    </w:p>
    <w:p w14:paraId="50FAFD8A" w14:textId="77777777" w:rsidR="0033716A" w:rsidRDefault="001C4719" w:rsidP="008A0ADD">
      <w:pPr>
        <w:ind w:firstLine="709"/>
      </w:pPr>
      <w:r>
        <w:t>Na</w:t>
      </w:r>
      <w:r w:rsidR="005D26C3">
        <w:t xml:space="preserve"> </w:t>
      </w:r>
      <w:r w:rsidR="008A0ADD">
        <w:t xml:space="preserve">Figura </w:t>
      </w:r>
      <w:r w:rsidR="00325668">
        <w:t xml:space="preserve">23 </w:t>
      </w:r>
      <w:r>
        <w:t xml:space="preserve">visualiza-se </w:t>
      </w:r>
      <w:r w:rsidR="005D26C3">
        <w:t xml:space="preserve">a reprodução do código fonte dos métodos </w:t>
      </w:r>
      <w:proofErr w:type="spellStart"/>
      <w:proofErr w:type="gramStart"/>
      <w:r w:rsidR="005D26C3">
        <w:t>isNumeric</w:t>
      </w:r>
      <w:proofErr w:type="spellEnd"/>
      <w:proofErr w:type="gramEnd"/>
      <w:r w:rsidR="005D26C3">
        <w:t>()</w:t>
      </w:r>
      <w:r w:rsidR="000D11EA">
        <w:t xml:space="preserve"> (linha 2)</w:t>
      </w:r>
      <w:r w:rsidR="005D26C3">
        <w:t xml:space="preserve"> e </w:t>
      </w:r>
      <w:proofErr w:type="spellStart"/>
      <w:r w:rsidR="005D26C3">
        <w:t>columnDiscoverType</w:t>
      </w:r>
      <w:proofErr w:type="spellEnd"/>
      <w:r w:rsidR="005D26C3">
        <w:t>()</w:t>
      </w:r>
      <w:r w:rsidR="000D11EA">
        <w:t xml:space="preserve"> (linha 12)</w:t>
      </w:r>
      <w:r w:rsidR="005D26C3">
        <w:t>,</w:t>
      </w:r>
      <w:r w:rsidR="008A0ADD">
        <w:t xml:space="preserve"> </w:t>
      </w:r>
      <w:r w:rsidR="005D26C3">
        <w:t>responsáveis por percorrer as 100 primeiras linhas do arquivo em cada um dos atributos testando o resultado e identificando os valores numéricos.</w:t>
      </w:r>
    </w:p>
    <w:p w14:paraId="47DD69B4" w14:textId="77777777" w:rsidR="005D26C3" w:rsidRDefault="005D26C3" w:rsidP="004E0378"/>
    <w:p w14:paraId="142CFEAD" w14:textId="77777777" w:rsidR="00745E99" w:rsidDel="00C80A7F" w:rsidRDefault="005D26C3" w:rsidP="00DD203F">
      <w:pPr>
        <w:jc w:val="center"/>
        <w:rPr>
          <w:del w:id="55" w:author="Claudio Martins" w:date="2020-05-01T10:23:00Z"/>
          <w:b/>
          <w:sz w:val="20"/>
        </w:rPr>
      </w:pPr>
      <w:r>
        <w:rPr>
          <w:b/>
          <w:sz w:val="20"/>
        </w:rPr>
        <w:t xml:space="preserve">Figura </w:t>
      </w:r>
      <w:r w:rsidR="005C187A">
        <w:rPr>
          <w:b/>
          <w:sz w:val="20"/>
        </w:rPr>
        <w:t xml:space="preserve">23 </w:t>
      </w:r>
      <w:r>
        <w:rPr>
          <w:b/>
          <w:sz w:val="20"/>
        </w:rPr>
        <w:t xml:space="preserve">– Código fonte dos métodos </w:t>
      </w:r>
      <w:proofErr w:type="spellStart"/>
      <w:proofErr w:type="gramStart"/>
      <w:r>
        <w:rPr>
          <w:b/>
          <w:sz w:val="20"/>
        </w:rPr>
        <w:t>isNumeric</w:t>
      </w:r>
      <w:proofErr w:type="spellEnd"/>
      <w:proofErr w:type="gramEnd"/>
      <w:r>
        <w:rPr>
          <w:b/>
          <w:sz w:val="20"/>
        </w:rPr>
        <w:t xml:space="preserve">() e </w:t>
      </w:r>
      <w:proofErr w:type="spellStart"/>
      <w:r>
        <w:rPr>
          <w:b/>
          <w:sz w:val="20"/>
        </w:rPr>
        <w:t>columnDiscoverType</w:t>
      </w:r>
      <w:proofErr w:type="spellEnd"/>
      <w:r>
        <w:rPr>
          <w:b/>
          <w:sz w:val="20"/>
        </w:rPr>
        <w:t>()</w:t>
      </w:r>
    </w:p>
    <w:p w14:paraId="1D32F5FC" w14:textId="77777777" w:rsidR="00DD203F" w:rsidRPr="006B7669" w:rsidRDefault="00DD203F" w:rsidP="00C80A7F">
      <w:pPr>
        <w:jc w:val="center"/>
        <w:rPr>
          <w:rFonts w:ascii="Consolas" w:eastAsia="Times New Roman" w:hAnsi="Consolas" w:cs="Courier New"/>
          <w:color w:val="A9B7C6"/>
          <w:sz w:val="16"/>
          <w:szCs w:val="20"/>
          <w:lang w:eastAsia="pt-BR"/>
        </w:rPr>
      </w:pPr>
    </w:p>
    <w:p w14:paraId="471394CC" w14:textId="77777777" w:rsidR="005D26C3" w:rsidRDefault="00DD203F" w:rsidP="00DD203F">
      <w:pPr>
        <w:jc w:val="center"/>
        <w:rPr>
          <w:b/>
          <w:sz w:val="20"/>
        </w:rPr>
      </w:pPr>
      <w:r w:rsidRPr="00E6058A">
        <w:rPr>
          <w:b/>
          <w:noProof/>
          <w:sz w:val="20"/>
          <w:lang w:eastAsia="pt-BR"/>
        </w:rPr>
        <w:drawing>
          <wp:inline distT="0" distB="0" distL="0" distR="0" wp14:anchorId="27049892" wp14:editId="07BD03B0">
            <wp:extent cx="4603253" cy="3147164"/>
            <wp:effectExtent l="0" t="0" r="698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BEBA8EAE-BF5A-486C-A8C5-ECC9F3942E4B}">
                          <a14:imgProps xmlns:a14="http://schemas.microsoft.com/office/drawing/2010/main">
                            <a14:imgLayer r:embed="rId54">
                              <a14:imgEffect>
                                <a14:sharpenSoften amount="30000"/>
                              </a14:imgEffect>
                              <a14:imgEffect>
                                <a14:saturation sat="0"/>
                              </a14:imgEffect>
                              <a14:imgEffect>
                                <a14:brightnessContrast bright="-20000"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4607888" cy="3150333"/>
                    </a:xfrm>
                    <a:prstGeom prst="rect">
                      <a:avLst/>
                    </a:prstGeom>
                    <a:noFill/>
                    <a:ln>
                      <a:noFill/>
                    </a:ln>
                  </pic:spPr>
                </pic:pic>
              </a:graphicData>
            </a:graphic>
          </wp:inline>
        </w:drawing>
      </w:r>
    </w:p>
    <w:p w14:paraId="55401E30" w14:textId="77777777" w:rsidR="005D26C3" w:rsidRPr="00463601" w:rsidRDefault="005D26C3" w:rsidP="00DD203F">
      <w:pPr>
        <w:jc w:val="center"/>
        <w:rPr>
          <w:sz w:val="20"/>
        </w:rPr>
      </w:pPr>
      <w:r w:rsidRPr="00463601">
        <w:rPr>
          <w:sz w:val="20"/>
        </w:rPr>
        <w:t>Fonte: Elaborada pelo Autor</w:t>
      </w:r>
    </w:p>
    <w:p w14:paraId="17D30D9A" w14:textId="77777777" w:rsidR="00CD1926" w:rsidRDefault="00CD1926" w:rsidP="004E0378"/>
    <w:p w14:paraId="16BD9195" w14:textId="77777777" w:rsidR="006A7734" w:rsidRDefault="006A7734" w:rsidP="00242CEC">
      <w:pPr>
        <w:pStyle w:val="Ttulo3"/>
      </w:pPr>
      <w:bookmarkStart w:id="56" w:name="_Toc35796590"/>
      <w:r>
        <w:lastRenderedPageBreak/>
        <w:t>4.7.4 A classe Gerador</w:t>
      </w:r>
      <w:r w:rsidR="00FA2442">
        <w:t xml:space="preserve"> e o </w:t>
      </w:r>
      <w:r w:rsidR="006114B7">
        <w:t xml:space="preserve">gabarito </w:t>
      </w:r>
      <w:proofErr w:type="spellStart"/>
      <w:proofErr w:type="gramStart"/>
      <w:r w:rsidR="00FA2442">
        <w:t>dashboard.</w:t>
      </w:r>
      <w:proofErr w:type="gramEnd"/>
      <w:r w:rsidR="00FA2442">
        <w:t>ftl</w:t>
      </w:r>
      <w:bookmarkEnd w:id="56"/>
      <w:proofErr w:type="spellEnd"/>
    </w:p>
    <w:p w14:paraId="0186C34B" w14:textId="77777777" w:rsidR="00745E99" w:rsidRPr="00745E99" w:rsidRDefault="00745E99" w:rsidP="00745E99"/>
    <w:p w14:paraId="29FED6A2" w14:textId="77777777" w:rsidR="006A7734" w:rsidRDefault="007C6545" w:rsidP="007C6545">
      <w:r>
        <w:tab/>
        <w:t xml:space="preserve">A classe denominada Gerador é a responsável por operar o Motor de Gabaritos Apache </w:t>
      </w:r>
      <w:proofErr w:type="spellStart"/>
      <w:r>
        <w:t>Freemarker</w:t>
      </w:r>
      <w:proofErr w:type="spellEnd"/>
      <w:r>
        <w:t xml:space="preserve">. </w:t>
      </w:r>
      <w:r w:rsidR="004C78DE">
        <w:t xml:space="preserve">Deve receber como parâmetro de construtor o objeto Dashboard e o descritor File do diretório de destino especificado pelo usuário. </w:t>
      </w:r>
      <w:r w:rsidR="007A5A04">
        <w:t xml:space="preserve">Com o intuito de tornar o código mais legível e facilitar o entendimento de cada etapa da configuração do </w:t>
      </w:r>
      <w:proofErr w:type="spellStart"/>
      <w:r w:rsidR="007A5A04">
        <w:t>Freemarker</w:t>
      </w:r>
      <w:proofErr w:type="spellEnd"/>
      <w:r w:rsidR="007A5A04">
        <w:t xml:space="preserve">, foram criados os métodos </w:t>
      </w:r>
      <w:proofErr w:type="gramStart"/>
      <w:r w:rsidR="007A5A04">
        <w:t>configurar(</w:t>
      </w:r>
      <w:proofErr w:type="gramEnd"/>
      <w:r w:rsidR="007A5A04">
        <w:t xml:space="preserve">), </w:t>
      </w:r>
      <w:proofErr w:type="spellStart"/>
      <w:r w:rsidR="007A5A04">
        <w:t>carregaInput</w:t>
      </w:r>
      <w:proofErr w:type="spellEnd"/>
      <w:r w:rsidR="007A5A04">
        <w:t>() e processar()</w:t>
      </w:r>
      <w:r w:rsidR="004546B5">
        <w:t>,</w:t>
      </w:r>
      <w:r w:rsidR="00AA2558">
        <w:t xml:space="preserve"> </w:t>
      </w:r>
      <w:r w:rsidR="002C3467">
        <w:t>r</w:t>
      </w:r>
      <w:r w:rsidR="004546B5" w:rsidRPr="00A56DDB">
        <w:t>epresentados na Figura 2</w:t>
      </w:r>
      <w:r w:rsidR="000E2292">
        <w:t>4</w:t>
      </w:r>
      <w:r w:rsidR="004546B5" w:rsidRPr="00A56DDB">
        <w:t xml:space="preserve"> </w:t>
      </w:r>
      <w:r w:rsidR="007A5A04" w:rsidRPr="00A56DDB">
        <w:t>.</w:t>
      </w:r>
    </w:p>
    <w:p w14:paraId="307CDC25" w14:textId="77777777" w:rsidR="007A5A04" w:rsidRDefault="007A5A04" w:rsidP="007C6545">
      <w:r>
        <w:tab/>
        <w:t xml:space="preserve">O método </w:t>
      </w:r>
      <w:proofErr w:type="gramStart"/>
      <w:r>
        <w:t>configurar(</w:t>
      </w:r>
      <w:proofErr w:type="gramEnd"/>
      <w:r>
        <w:t>)</w:t>
      </w:r>
      <w:r w:rsidR="00AA2558">
        <w:t xml:space="preserve"> </w:t>
      </w:r>
      <w:r w:rsidR="004546B5">
        <w:t>(linha 2)</w:t>
      </w:r>
      <w:r>
        <w:t xml:space="preserve"> tem a finalidade de atribuir todas as informações mínimas requeridas pelo objeto </w:t>
      </w:r>
      <w:proofErr w:type="spellStart"/>
      <w:r>
        <w:t>cfg</w:t>
      </w:r>
      <w:proofErr w:type="spellEnd"/>
      <w:r>
        <w:t xml:space="preserve">, instância da classe </w:t>
      </w:r>
      <w:proofErr w:type="spellStart"/>
      <w:r>
        <w:t>freemarker.template.Configuration</w:t>
      </w:r>
      <w:proofErr w:type="spellEnd"/>
      <w:r>
        <w:t>. Dentre essas informações</w:t>
      </w:r>
      <w:r w:rsidR="00BF799F">
        <w:t xml:space="preserve"> estão o caminho absoluto para carga dos gabaritos. Neste também é atribuído o gabarito ao objeto </w:t>
      </w:r>
      <w:proofErr w:type="spellStart"/>
      <w:r w:rsidR="00BF799F">
        <w:t>template</w:t>
      </w:r>
      <w:proofErr w:type="spellEnd"/>
      <w:r w:rsidR="00BF799F">
        <w:t xml:space="preserve">, instância da classe </w:t>
      </w:r>
      <w:proofErr w:type="spellStart"/>
      <w:proofErr w:type="gramStart"/>
      <w:r w:rsidR="00BF799F">
        <w:t>freemarker.</w:t>
      </w:r>
      <w:proofErr w:type="gramEnd"/>
      <w:r w:rsidR="00BF799F">
        <w:t>template.Template</w:t>
      </w:r>
      <w:proofErr w:type="spellEnd"/>
      <w:r w:rsidR="00BF799F">
        <w:t>.</w:t>
      </w:r>
    </w:p>
    <w:p w14:paraId="41164DDF" w14:textId="77777777" w:rsidR="00BF799F" w:rsidRDefault="00BF799F" w:rsidP="007C6545">
      <w:r>
        <w:tab/>
        <w:t xml:space="preserve">O </w:t>
      </w:r>
      <w:r w:rsidRPr="00A56DDB">
        <w:t xml:space="preserve">método </w:t>
      </w:r>
      <w:proofErr w:type="spellStart"/>
      <w:proofErr w:type="gramStart"/>
      <w:r w:rsidRPr="00A56DDB">
        <w:t>carregaInput</w:t>
      </w:r>
      <w:proofErr w:type="spellEnd"/>
      <w:proofErr w:type="gramEnd"/>
      <w:r w:rsidRPr="00A56DDB">
        <w:t>()</w:t>
      </w:r>
      <w:r>
        <w:t xml:space="preserve"> </w:t>
      </w:r>
      <w:r w:rsidR="00AC14A7">
        <w:t xml:space="preserve">(linha 13) </w:t>
      </w:r>
      <w:r>
        <w:t xml:space="preserve">é responsável por atribuir todos os dados vindos do objeto Dashboard a um </w:t>
      </w:r>
      <w:proofErr w:type="spellStart"/>
      <w:r>
        <w:t>Hashmap</w:t>
      </w:r>
      <w:proofErr w:type="spellEnd"/>
      <w:r>
        <w:t>&lt;</w:t>
      </w:r>
      <w:proofErr w:type="spellStart"/>
      <w:r>
        <w:t>String,Object</w:t>
      </w:r>
      <w:proofErr w:type="spellEnd"/>
      <w:r>
        <w:t xml:space="preserve">&gt;. Esta coleção corresponde à lista de parâmetros a serem passados para o Motor </w:t>
      </w:r>
      <w:proofErr w:type="spellStart"/>
      <w:r>
        <w:t>Freemarker</w:t>
      </w:r>
      <w:proofErr w:type="spellEnd"/>
      <w:r>
        <w:t xml:space="preserve"> fazer a composição dos dados estáticos do gabarito com os dados dinâmicos nas marcações.</w:t>
      </w:r>
    </w:p>
    <w:p w14:paraId="0FB63EB7" w14:textId="77777777" w:rsidR="00BF799F" w:rsidRDefault="00BF799F" w:rsidP="007C6545">
      <w:r>
        <w:tab/>
      </w:r>
      <w:r w:rsidRPr="00A56DDB">
        <w:t xml:space="preserve">O método </w:t>
      </w:r>
      <w:proofErr w:type="gramStart"/>
      <w:r w:rsidRPr="00A56DDB">
        <w:t>processar(</w:t>
      </w:r>
      <w:proofErr w:type="gramEnd"/>
      <w:r w:rsidRPr="00A56DDB">
        <w:t>)</w:t>
      </w:r>
      <w:r w:rsidR="00AC14A7">
        <w:t xml:space="preserve"> (linha 21)</w:t>
      </w:r>
      <w:r>
        <w:t xml:space="preserve"> tem como funcionalidade criar o arquivo final no diretório de destino, tendo como conteúdo a saída do método </w:t>
      </w:r>
      <w:proofErr w:type="spellStart"/>
      <w:r>
        <w:t>process</w:t>
      </w:r>
      <w:proofErr w:type="spellEnd"/>
      <w:r>
        <w:t xml:space="preserve">() do objeto </w:t>
      </w:r>
      <w:proofErr w:type="spellStart"/>
      <w:r>
        <w:t>template</w:t>
      </w:r>
      <w:proofErr w:type="spellEnd"/>
      <w:r>
        <w:t xml:space="preserve">, que recebe como parâmetros o </w:t>
      </w:r>
      <w:proofErr w:type="spellStart"/>
      <w:r>
        <w:t>Hashmap</w:t>
      </w:r>
      <w:proofErr w:type="spellEnd"/>
      <w:r>
        <w:t>&lt;</w:t>
      </w:r>
      <w:proofErr w:type="spellStart"/>
      <w:r>
        <w:t>String,Object</w:t>
      </w:r>
      <w:proofErr w:type="spellEnd"/>
      <w:r>
        <w:t xml:space="preserve">&gt; input, que foi alimentado no método </w:t>
      </w:r>
      <w:proofErr w:type="spellStart"/>
      <w:r>
        <w:t>carrgaInput</w:t>
      </w:r>
      <w:proofErr w:type="spellEnd"/>
      <w:r>
        <w:t>() e o descritor para o arquivo de saída</w:t>
      </w:r>
      <w:r w:rsidR="00AC14A7">
        <w:t>.</w:t>
      </w:r>
    </w:p>
    <w:p w14:paraId="5D90B46A" w14:textId="77777777" w:rsidR="00440F0E" w:rsidRDefault="00440F0E" w:rsidP="007C6545"/>
    <w:p w14:paraId="136640B8" w14:textId="77777777" w:rsidR="00E74D37" w:rsidRDefault="00440F0E" w:rsidP="00FF7163">
      <w:pPr>
        <w:spacing w:after="160" w:line="240" w:lineRule="auto"/>
        <w:jc w:val="center"/>
        <w:rPr>
          <w:rFonts w:ascii="Consolas" w:eastAsia="Times New Roman" w:hAnsi="Consolas" w:cs="Times New Roman"/>
          <w:color w:val="008200"/>
          <w:sz w:val="16"/>
          <w:szCs w:val="16"/>
          <w:bdr w:val="none" w:sz="0" w:space="0" w:color="auto" w:frame="1"/>
          <w:lang w:eastAsia="pt-BR"/>
        </w:rPr>
      </w:pPr>
      <w:r>
        <w:rPr>
          <w:b/>
          <w:sz w:val="20"/>
        </w:rPr>
        <w:t>Figura 2</w:t>
      </w:r>
      <w:r w:rsidR="000E2292">
        <w:rPr>
          <w:b/>
          <w:sz w:val="20"/>
        </w:rPr>
        <w:t>4</w:t>
      </w:r>
      <w:r>
        <w:rPr>
          <w:b/>
          <w:sz w:val="20"/>
        </w:rPr>
        <w:t xml:space="preserve"> – </w:t>
      </w:r>
      <w:r w:rsidR="00E74D37">
        <w:rPr>
          <w:b/>
          <w:sz w:val="20"/>
        </w:rPr>
        <w:t xml:space="preserve">Código fonte dos </w:t>
      </w:r>
      <w:proofErr w:type="gramStart"/>
      <w:r w:rsidR="00E74D37">
        <w:rPr>
          <w:b/>
          <w:sz w:val="20"/>
        </w:rPr>
        <w:t>métodos da classe Gerador</w:t>
      </w:r>
      <w:proofErr w:type="gramEnd"/>
    </w:p>
    <w:p w14:paraId="54CD9022" w14:textId="77777777" w:rsidR="00FF7163" w:rsidRPr="00E74D37" w:rsidRDefault="00FF7163" w:rsidP="00FF7163">
      <w:pPr>
        <w:spacing w:after="160" w:line="240" w:lineRule="auto"/>
        <w:jc w:val="center"/>
        <w:rPr>
          <w:rFonts w:ascii="Consolas" w:eastAsia="Times New Roman" w:hAnsi="Consolas" w:cs="Times New Roman"/>
          <w:color w:val="5C5C5C"/>
          <w:sz w:val="16"/>
          <w:szCs w:val="16"/>
          <w:lang w:eastAsia="pt-BR"/>
        </w:rPr>
      </w:pPr>
      <w:r w:rsidRPr="00E6058A">
        <w:rPr>
          <w:rFonts w:ascii="Consolas" w:eastAsia="Times New Roman" w:hAnsi="Consolas" w:cs="Times New Roman"/>
          <w:noProof/>
          <w:color w:val="5C5C5C"/>
          <w:sz w:val="16"/>
          <w:szCs w:val="16"/>
          <w:lang w:eastAsia="pt-BR"/>
        </w:rPr>
        <w:lastRenderedPageBreak/>
        <w:drawing>
          <wp:inline distT="0" distB="0" distL="0" distR="0" wp14:anchorId="0C94BAEA" wp14:editId="234B78D3">
            <wp:extent cx="5892511" cy="2780824"/>
            <wp:effectExtent l="0" t="0" r="0"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BEBA8EAE-BF5A-486C-A8C5-ECC9F3942E4B}">
                          <a14:imgProps xmlns:a14="http://schemas.microsoft.com/office/drawing/2010/main">
                            <a14:imgLayer r:embed="rId56">
                              <a14:imgEffect>
                                <a14:sharpenSoften amount="30000"/>
                              </a14:imgEffect>
                              <a14:imgEffect>
                                <a14:saturation sat="0"/>
                              </a14:imgEffect>
                              <a14:imgEffect>
                                <a14:brightnessContrast bright="-20000"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5934825" cy="2800793"/>
                    </a:xfrm>
                    <a:prstGeom prst="rect">
                      <a:avLst/>
                    </a:prstGeom>
                    <a:noFill/>
                    <a:ln>
                      <a:noFill/>
                    </a:ln>
                  </pic:spPr>
                </pic:pic>
              </a:graphicData>
            </a:graphic>
          </wp:inline>
        </w:drawing>
      </w:r>
    </w:p>
    <w:p w14:paraId="6D1F5884" w14:textId="77777777" w:rsidR="00440F0E" w:rsidRPr="00046B91" w:rsidRDefault="00440F0E" w:rsidP="00FF7163">
      <w:pPr>
        <w:jc w:val="center"/>
        <w:rPr>
          <w:sz w:val="20"/>
        </w:rPr>
      </w:pPr>
      <w:r w:rsidRPr="00046B91">
        <w:rPr>
          <w:sz w:val="20"/>
        </w:rPr>
        <w:t>Fonte: Elaborada pelo Autor</w:t>
      </w:r>
    </w:p>
    <w:p w14:paraId="6693BCEE" w14:textId="77777777" w:rsidR="003A2027" w:rsidRDefault="00FA2442" w:rsidP="00FA2442">
      <w:r>
        <w:tab/>
      </w:r>
    </w:p>
    <w:p w14:paraId="4CC3F5C3" w14:textId="77777777" w:rsidR="00CA4EDC" w:rsidRDefault="003A2027" w:rsidP="00FA2442">
      <w:r>
        <w:tab/>
      </w:r>
      <w:r w:rsidR="00FA2442">
        <w:t xml:space="preserve">O arquivo de gabarito </w:t>
      </w:r>
      <w:proofErr w:type="spellStart"/>
      <w:proofErr w:type="gramStart"/>
      <w:r w:rsidR="00FA2442" w:rsidRPr="00FA2442">
        <w:rPr>
          <w:i/>
        </w:rPr>
        <w:t>dashboard.</w:t>
      </w:r>
      <w:proofErr w:type="gramEnd"/>
      <w:r w:rsidR="00FA2442" w:rsidRPr="00FA2442">
        <w:rPr>
          <w:i/>
        </w:rPr>
        <w:t>ftl</w:t>
      </w:r>
      <w:proofErr w:type="spellEnd"/>
      <w:r w:rsidR="00FA2442">
        <w:t xml:space="preserve"> contém o código </w:t>
      </w:r>
      <w:r w:rsidR="00AC14A7">
        <w:t>que se manterá estático no conteúdo</w:t>
      </w:r>
      <w:r w:rsidR="00FA2442">
        <w:t xml:space="preserve"> </w:t>
      </w:r>
      <w:r w:rsidR="00AC14A7">
        <w:t>do arquivo</w:t>
      </w:r>
      <w:r w:rsidR="00FA2442">
        <w:t xml:space="preserve"> final do </w:t>
      </w:r>
      <w:r w:rsidR="00AC14A7">
        <w:t>dashboard</w:t>
      </w:r>
      <w:r w:rsidR="00FA2442">
        <w:t xml:space="preserve">, entremeado com marcações usando as convenções da </w:t>
      </w:r>
      <w:proofErr w:type="spellStart"/>
      <w:r w:rsidR="00FA2442">
        <w:t>Freemarker</w:t>
      </w:r>
      <w:proofErr w:type="spellEnd"/>
      <w:r w:rsidR="00FA2442">
        <w:t xml:space="preserve"> </w:t>
      </w:r>
      <w:proofErr w:type="spellStart"/>
      <w:r w:rsidR="00FA2442">
        <w:t>Template</w:t>
      </w:r>
      <w:proofErr w:type="spellEnd"/>
      <w:r w:rsidR="00FA2442">
        <w:t xml:space="preserve"> </w:t>
      </w:r>
      <w:proofErr w:type="spellStart"/>
      <w:r w:rsidR="00FA2442">
        <w:t>Language</w:t>
      </w:r>
      <w:proofErr w:type="spellEnd"/>
      <w:r w:rsidR="00CA4EDC">
        <w:t xml:space="preserve"> </w:t>
      </w:r>
      <w:r w:rsidR="00AC14A7">
        <w:t>que serão substituídas em tempo de execução</w:t>
      </w:r>
      <w:r w:rsidR="00CA4EDC">
        <w:t xml:space="preserve"> por dados </w:t>
      </w:r>
      <w:r w:rsidR="00AC14A7">
        <w:t>que serão submetidos a</w:t>
      </w:r>
      <w:r w:rsidR="00CA4EDC">
        <w:t xml:space="preserve"> comparações lógicas e </w:t>
      </w:r>
      <w:proofErr w:type="spellStart"/>
      <w:r w:rsidR="00CA4EDC">
        <w:t>iteradores</w:t>
      </w:r>
      <w:proofErr w:type="spellEnd"/>
      <w:r w:rsidR="00CA4EDC">
        <w:t xml:space="preserve"> de </w:t>
      </w:r>
      <w:r w:rsidR="005E34BA">
        <w:t xml:space="preserve">listas ou </w:t>
      </w:r>
      <w:r w:rsidR="00CA4EDC">
        <w:t>coleções</w:t>
      </w:r>
      <w:r w:rsidR="00AC14A7">
        <w:t xml:space="preserve"> ou simplesmente escritos</w:t>
      </w:r>
      <w:r w:rsidR="002B3B34">
        <w:t xml:space="preserve">. </w:t>
      </w:r>
      <w:r w:rsidR="001D7FEB">
        <w:t>Na</w:t>
      </w:r>
      <w:r w:rsidR="00CA4EDC">
        <w:t xml:space="preserve"> Figura </w:t>
      </w:r>
      <w:r w:rsidR="000E2292">
        <w:t xml:space="preserve">25 </w:t>
      </w:r>
      <w:r w:rsidR="001D7FEB">
        <w:t xml:space="preserve">visualiza-se </w:t>
      </w:r>
      <w:r w:rsidR="00CA4EDC">
        <w:t>o conteúdo completo do gabarito.</w:t>
      </w:r>
    </w:p>
    <w:p w14:paraId="14B82AFC" w14:textId="77777777" w:rsidR="004A6508" w:rsidRDefault="004A6508" w:rsidP="00FA2442"/>
    <w:p w14:paraId="7855C3A9" w14:textId="77777777" w:rsidR="00DB37D0" w:rsidRDefault="00DB37D0" w:rsidP="001D7FEB">
      <w:pPr>
        <w:jc w:val="center"/>
        <w:rPr>
          <w:b/>
          <w:sz w:val="20"/>
        </w:rPr>
      </w:pPr>
    </w:p>
    <w:p w14:paraId="0D401A7E" w14:textId="77777777" w:rsidR="00CA4EDC" w:rsidRDefault="00CA4EDC" w:rsidP="001D7FEB">
      <w:pPr>
        <w:jc w:val="center"/>
        <w:rPr>
          <w:b/>
          <w:color w:val="FF0000"/>
          <w:sz w:val="20"/>
        </w:rPr>
      </w:pPr>
      <w:r>
        <w:rPr>
          <w:b/>
          <w:sz w:val="20"/>
        </w:rPr>
        <w:t xml:space="preserve">Figura </w:t>
      </w:r>
      <w:r w:rsidR="000E2292">
        <w:rPr>
          <w:b/>
          <w:sz w:val="20"/>
        </w:rPr>
        <w:t xml:space="preserve">25 </w:t>
      </w:r>
      <w:r>
        <w:rPr>
          <w:b/>
          <w:sz w:val="20"/>
        </w:rPr>
        <w:t xml:space="preserve">– Conteúdo fonte do arquivo </w:t>
      </w:r>
      <w:proofErr w:type="spellStart"/>
      <w:proofErr w:type="gramStart"/>
      <w:r w:rsidRPr="00CA4EDC">
        <w:rPr>
          <w:b/>
          <w:i/>
          <w:sz w:val="20"/>
        </w:rPr>
        <w:t>dashboard.</w:t>
      </w:r>
      <w:proofErr w:type="gramEnd"/>
      <w:r w:rsidRPr="00CA4EDC">
        <w:rPr>
          <w:b/>
          <w:i/>
          <w:sz w:val="20"/>
        </w:rPr>
        <w:t>ftl</w:t>
      </w:r>
      <w:proofErr w:type="spellEnd"/>
      <w:r w:rsidR="00352FA6">
        <w:rPr>
          <w:b/>
          <w:i/>
          <w:sz w:val="20"/>
        </w:rPr>
        <w:t xml:space="preserve"> </w:t>
      </w:r>
    </w:p>
    <w:p w14:paraId="6F44FD0E"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color w:val="000000"/>
          <w:sz w:val="16"/>
          <w:szCs w:val="16"/>
          <w:bdr w:val="none" w:sz="0" w:space="0" w:color="auto" w:frame="1"/>
          <w:lang w:eastAsia="pt-BR"/>
        </w:rPr>
        <w:t>doctype</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html</w:t>
      </w:r>
      <w:proofErr w:type="spellEnd"/>
      <w:r w:rsidRPr="00DB37D0">
        <w:rPr>
          <w:rFonts w:ascii="Consolas" w:eastAsia="Times New Roman" w:hAnsi="Consolas" w:cs="Times New Roman"/>
          <w:color w:val="000000"/>
          <w:sz w:val="16"/>
          <w:szCs w:val="16"/>
          <w:bdr w:val="none" w:sz="0" w:space="0" w:color="auto" w:frame="1"/>
          <w:lang w:eastAsia="pt-BR"/>
        </w:rPr>
        <w:t>&gt;  </w:t>
      </w:r>
    </w:p>
    <w:p w14:paraId="44AD0583"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proofErr w:type="gramStart"/>
      <w:r w:rsidRPr="00DB37D0">
        <w:rPr>
          <w:rFonts w:ascii="Consolas" w:eastAsia="Times New Roman" w:hAnsi="Consolas" w:cs="Times New Roman"/>
          <w:color w:val="000000"/>
          <w:sz w:val="16"/>
          <w:szCs w:val="16"/>
          <w:bdr w:val="none" w:sz="0" w:space="0" w:color="auto" w:frame="1"/>
          <w:lang w:eastAsia="pt-BR"/>
        </w:rPr>
        <w:t>html</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lang</w:t>
      </w:r>
      <w:proofErr w:type="spellEnd"/>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0000FF"/>
          <w:sz w:val="16"/>
          <w:szCs w:val="16"/>
          <w:bdr w:val="none" w:sz="0" w:space="0" w:color="auto" w:frame="1"/>
          <w:lang w:eastAsia="pt-BR"/>
        </w:rPr>
        <w:t>"</w:t>
      </w:r>
      <w:proofErr w:type="spellStart"/>
      <w:r w:rsidRPr="00DB37D0">
        <w:rPr>
          <w:rFonts w:ascii="Consolas" w:eastAsia="Times New Roman" w:hAnsi="Consolas" w:cs="Times New Roman"/>
          <w:color w:val="0000FF"/>
          <w:sz w:val="16"/>
          <w:szCs w:val="16"/>
          <w:bdr w:val="none" w:sz="0" w:space="0" w:color="auto" w:frame="1"/>
          <w:lang w:eastAsia="pt-BR"/>
        </w:rPr>
        <w:t>pt-br</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  </w:t>
      </w:r>
    </w:p>
    <w:p w14:paraId="3CB93D25"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head</w:t>
      </w:r>
      <w:proofErr w:type="spellEnd"/>
      <w:r w:rsidRPr="00DB37D0">
        <w:rPr>
          <w:rFonts w:ascii="Consolas" w:eastAsia="Times New Roman" w:hAnsi="Consolas" w:cs="Times New Roman"/>
          <w:color w:val="000000"/>
          <w:sz w:val="16"/>
          <w:szCs w:val="16"/>
          <w:bdr w:val="none" w:sz="0" w:space="0" w:color="auto" w:frame="1"/>
          <w:lang w:eastAsia="pt-BR"/>
        </w:rPr>
        <w:t>&gt;  </w:t>
      </w:r>
    </w:p>
    <w:p w14:paraId="296B8404"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title</w:t>
      </w:r>
      <w:proofErr w:type="spellEnd"/>
      <w:r w:rsidRPr="00DB37D0">
        <w:rPr>
          <w:rFonts w:ascii="Consolas" w:eastAsia="Times New Roman" w:hAnsi="Consolas" w:cs="Times New Roman"/>
          <w:color w:val="000000"/>
          <w:sz w:val="16"/>
          <w:szCs w:val="16"/>
          <w:bdr w:val="none" w:sz="0" w:space="0" w:color="auto" w:frame="1"/>
          <w:lang w:eastAsia="pt-BR"/>
        </w:rPr>
        <w:t>&gt;$</w:t>
      </w:r>
      <w:proofErr w:type="gramStart"/>
      <w:r w:rsidRPr="00DB37D0">
        <w:rPr>
          <w:rFonts w:ascii="Consolas" w:eastAsia="Times New Roman" w:hAnsi="Consolas" w:cs="Times New Roman"/>
          <w:color w:val="000000"/>
          <w:sz w:val="16"/>
          <w:szCs w:val="16"/>
          <w:bdr w:val="none" w:sz="0" w:space="0" w:color="auto" w:frame="1"/>
          <w:lang w:eastAsia="pt-BR"/>
        </w:rPr>
        <w:t>{</w:t>
      </w:r>
      <w:proofErr w:type="gramEnd"/>
      <w:r w:rsidRPr="00DB37D0">
        <w:rPr>
          <w:rFonts w:ascii="Consolas" w:eastAsia="Times New Roman" w:hAnsi="Consolas" w:cs="Times New Roman"/>
          <w:color w:val="000000"/>
          <w:sz w:val="16"/>
          <w:szCs w:val="16"/>
          <w:bdr w:val="none" w:sz="0" w:space="0" w:color="auto" w:frame="1"/>
          <w:lang w:eastAsia="pt-BR"/>
        </w:rPr>
        <w:t>titulo}&lt;/</w:t>
      </w:r>
      <w:proofErr w:type="spellStart"/>
      <w:r w:rsidRPr="00DB37D0">
        <w:rPr>
          <w:rFonts w:ascii="Consolas" w:eastAsia="Times New Roman" w:hAnsi="Consolas" w:cs="Times New Roman"/>
          <w:color w:val="000000"/>
          <w:sz w:val="16"/>
          <w:szCs w:val="16"/>
          <w:bdr w:val="none" w:sz="0" w:space="0" w:color="auto" w:frame="1"/>
          <w:lang w:eastAsia="pt-BR"/>
        </w:rPr>
        <w:t>title</w:t>
      </w:r>
      <w:proofErr w:type="spellEnd"/>
      <w:r w:rsidRPr="00DB37D0">
        <w:rPr>
          <w:rFonts w:ascii="Consolas" w:eastAsia="Times New Roman" w:hAnsi="Consolas" w:cs="Times New Roman"/>
          <w:color w:val="000000"/>
          <w:sz w:val="16"/>
          <w:szCs w:val="16"/>
          <w:bdr w:val="none" w:sz="0" w:space="0" w:color="auto" w:frame="1"/>
          <w:lang w:eastAsia="pt-BR"/>
        </w:rPr>
        <w:t>&gt;  </w:t>
      </w:r>
    </w:p>
    <w:p w14:paraId="1CB4638C"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 </w:t>
      </w:r>
      <w:proofErr w:type="spellStart"/>
      <w:r w:rsidRPr="00DB37D0">
        <w:rPr>
          <w:rFonts w:ascii="Consolas" w:eastAsia="Times New Roman" w:hAnsi="Consolas" w:cs="Times New Roman"/>
          <w:color w:val="000000"/>
          <w:sz w:val="16"/>
          <w:szCs w:val="16"/>
          <w:bdr w:val="none" w:sz="0" w:space="0" w:color="auto" w:frame="1"/>
          <w:lang w:eastAsia="pt-BR"/>
        </w:rPr>
        <w:t>Required</w:t>
      </w:r>
      <w:proofErr w:type="spellEnd"/>
      <w:r w:rsidRPr="00DB37D0">
        <w:rPr>
          <w:rFonts w:ascii="Consolas" w:eastAsia="Times New Roman" w:hAnsi="Consolas" w:cs="Times New Roman"/>
          <w:color w:val="000000"/>
          <w:sz w:val="16"/>
          <w:szCs w:val="16"/>
          <w:bdr w:val="none" w:sz="0" w:space="0" w:color="auto" w:frame="1"/>
          <w:lang w:eastAsia="pt-BR"/>
        </w:rPr>
        <w:t> meta </w:t>
      </w:r>
      <w:proofErr w:type="spellStart"/>
      <w:r w:rsidRPr="00DB37D0">
        <w:rPr>
          <w:rFonts w:ascii="Consolas" w:eastAsia="Times New Roman" w:hAnsi="Consolas" w:cs="Times New Roman"/>
          <w:color w:val="000000"/>
          <w:sz w:val="16"/>
          <w:szCs w:val="16"/>
          <w:bdr w:val="none" w:sz="0" w:space="0" w:color="auto" w:frame="1"/>
          <w:lang w:eastAsia="pt-BR"/>
        </w:rPr>
        <w:t>tags</w:t>
      </w:r>
      <w:proofErr w:type="spellEnd"/>
      <w:r w:rsidRPr="00DB37D0">
        <w:rPr>
          <w:rFonts w:ascii="Consolas" w:eastAsia="Times New Roman" w:hAnsi="Consolas" w:cs="Times New Roman"/>
          <w:color w:val="000000"/>
          <w:sz w:val="16"/>
          <w:szCs w:val="16"/>
          <w:bdr w:val="none" w:sz="0" w:space="0" w:color="auto" w:frame="1"/>
          <w:lang w:eastAsia="pt-BR"/>
        </w:rPr>
        <w:t> --&gt;  </w:t>
      </w:r>
    </w:p>
    <w:p w14:paraId="4F5BC062"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&lt;meta </w:t>
      </w:r>
      <w:proofErr w:type="spellStart"/>
      <w:r w:rsidRPr="00DB37D0">
        <w:rPr>
          <w:rFonts w:ascii="Consolas" w:eastAsia="Times New Roman" w:hAnsi="Consolas" w:cs="Times New Roman"/>
          <w:color w:val="000000"/>
          <w:sz w:val="16"/>
          <w:szCs w:val="16"/>
          <w:bdr w:val="none" w:sz="0" w:space="0" w:color="auto" w:frame="1"/>
          <w:lang w:eastAsia="pt-BR"/>
        </w:rPr>
        <w:t>charset</w:t>
      </w:r>
      <w:proofErr w:type="spellEnd"/>
      <w:r w:rsidRPr="00DB37D0">
        <w:rPr>
          <w:rFonts w:ascii="Consolas" w:eastAsia="Times New Roman" w:hAnsi="Consolas" w:cs="Times New Roman"/>
          <w:color w:val="000000"/>
          <w:sz w:val="16"/>
          <w:szCs w:val="16"/>
          <w:bdr w:val="none" w:sz="0" w:space="0" w:color="auto" w:frame="1"/>
          <w:lang w:eastAsia="pt-BR"/>
        </w:rPr>
        <w:t>=</w:t>
      </w:r>
      <w:proofErr w:type="gramStart"/>
      <w:r w:rsidRPr="00DB37D0">
        <w:rPr>
          <w:rFonts w:ascii="Consolas" w:eastAsia="Times New Roman" w:hAnsi="Consolas" w:cs="Times New Roman"/>
          <w:color w:val="0000FF"/>
          <w:sz w:val="16"/>
          <w:szCs w:val="16"/>
          <w:bdr w:val="none" w:sz="0" w:space="0" w:color="auto" w:frame="1"/>
          <w:lang w:eastAsia="pt-BR"/>
        </w:rPr>
        <w:t>"</w:t>
      </w:r>
      <w:proofErr w:type="gramEnd"/>
      <w:r w:rsidRPr="00DB37D0">
        <w:rPr>
          <w:rFonts w:ascii="Consolas" w:eastAsia="Times New Roman" w:hAnsi="Consolas" w:cs="Times New Roman"/>
          <w:color w:val="0000FF"/>
          <w:sz w:val="16"/>
          <w:szCs w:val="16"/>
          <w:bdr w:val="none" w:sz="0" w:space="0" w:color="auto" w:frame="1"/>
          <w:lang w:eastAsia="pt-BR"/>
        </w:rPr>
        <w:t>utf-8"</w:t>
      </w:r>
      <w:r w:rsidRPr="00DB37D0">
        <w:rPr>
          <w:rFonts w:ascii="Consolas" w:eastAsia="Times New Roman" w:hAnsi="Consolas" w:cs="Times New Roman"/>
          <w:color w:val="000000"/>
          <w:sz w:val="16"/>
          <w:szCs w:val="16"/>
          <w:bdr w:val="none" w:sz="0" w:space="0" w:color="auto" w:frame="1"/>
          <w:lang w:eastAsia="pt-BR"/>
        </w:rPr>
        <w:t>&gt;  </w:t>
      </w:r>
    </w:p>
    <w:p w14:paraId="0DF0573B" w14:textId="77777777"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&lt;meta name=</w:t>
      </w:r>
      <w:r w:rsidRPr="00906E6B">
        <w:rPr>
          <w:rFonts w:ascii="Consolas" w:eastAsia="Times New Roman" w:hAnsi="Consolas" w:cs="Times New Roman"/>
          <w:color w:val="0000FF"/>
          <w:sz w:val="16"/>
          <w:szCs w:val="16"/>
          <w:bdr w:val="none" w:sz="0" w:space="0" w:color="auto" w:frame="1"/>
          <w:lang w:val="en-US" w:eastAsia="pt-BR"/>
        </w:rPr>
        <w:t>"viewport"</w:t>
      </w:r>
      <w:r w:rsidRPr="00906E6B">
        <w:rPr>
          <w:rFonts w:ascii="Consolas" w:eastAsia="Times New Roman" w:hAnsi="Consolas" w:cs="Times New Roman"/>
          <w:color w:val="000000"/>
          <w:sz w:val="16"/>
          <w:szCs w:val="16"/>
          <w:bdr w:val="none" w:sz="0" w:space="0" w:color="auto" w:frame="1"/>
          <w:lang w:val="en-US" w:eastAsia="pt-BR"/>
        </w:rPr>
        <w:t> content=</w:t>
      </w:r>
      <w:r w:rsidRPr="00906E6B">
        <w:rPr>
          <w:rFonts w:ascii="Consolas" w:eastAsia="Times New Roman" w:hAnsi="Consolas" w:cs="Times New Roman"/>
          <w:color w:val="0000FF"/>
          <w:sz w:val="16"/>
          <w:szCs w:val="16"/>
          <w:bdr w:val="none" w:sz="0" w:space="0" w:color="auto" w:frame="1"/>
          <w:lang w:val="en-US" w:eastAsia="pt-BR"/>
        </w:rPr>
        <w:t>"width=device-width, initial-scale=1, shrink-to-fit=no"</w:t>
      </w:r>
      <w:r w:rsidRPr="00906E6B">
        <w:rPr>
          <w:rFonts w:ascii="Consolas" w:eastAsia="Times New Roman" w:hAnsi="Consolas" w:cs="Times New Roman"/>
          <w:color w:val="000000"/>
          <w:sz w:val="16"/>
          <w:szCs w:val="16"/>
          <w:bdr w:val="none" w:sz="0" w:space="0" w:color="auto" w:frame="1"/>
          <w:lang w:val="en-US" w:eastAsia="pt-BR"/>
        </w:rPr>
        <w:t>&gt;  </w:t>
      </w:r>
    </w:p>
    <w:p w14:paraId="584F2DED"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906E6B">
        <w:rPr>
          <w:rFonts w:ascii="Consolas" w:eastAsia="Times New Roman" w:hAnsi="Consolas" w:cs="Times New Roman"/>
          <w:color w:val="000000"/>
          <w:sz w:val="16"/>
          <w:szCs w:val="16"/>
          <w:bdr w:val="none" w:sz="0" w:space="0" w:color="auto" w:frame="1"/>
          <w:lang w:val="en-US" w:eastAsia="pt-BR"/>
        </w:rPr>
        <w:t>    </w:t>
      </w:r>
      <w:r w:rsidRPr="00DB37D0">
        <w:rPr>
          <w:rFonts w:ascii="Consolas" w:eastAsia="Times New Roman" w:hAnsi="Consolas" w:cs="Times New Roman"/>
          <w:color w:val="000000"/>
          <w:sz w:val="16"/>
          <w:szCs w:val="16"/>
          <w:bdr w:val="none" w:sz="0" w:space="0" w:color="auto" w:frame="1"/>
          <w:lang w:eastAsia="pt-BR"/>
        </w:rPr>
        <w:t>&lt;!-- </w:t>
      </w:r>
      <w:proofErr w:type="spellStart"/>
      <w:r w:rsidRPr="00DB37D0">
        <w:rPr>
          <w:rFonts w:ascii="Consolas" w:eastAsia="Times New Roman" w:hAnsi="Consolas" w:cs="Times New Roman"/>
          <w:color w:val="000000"/>
          <w:sz w:val="16"/>
          <w:szCs w:val="16"/>
          <w:bdr w:val="none" w:sz="0" w:space="0" w:color="auto" w:frame="1"/>
          <w:lang w:eastAsia="pt-BR"/>
        </w:rPr>
        <w:t>Bootstrap</w:t>
      </w:r>
      <w:proofErr w:type="spellEnd"/>
      <w:r w:rsidRPr="00DB37D0">
        <w:rPr>
          <w:rFonts w:ascii="Consolas" w:eastAsia="Times New Roman" w:hAnsi="Consolas" w:cs="Times New Roman"/>
          <w:color w:val="000000"/>
          <w:sz w:val="16"/>
          <w:szCs w:val="16"/>
          <w:bdr w:val="none" w:sz="0" w:space="0" w:color="auto" w:frame="1"/>
          <w:lang w:eastAsia="pt-BR"/>
        </w:rPr>
        <w:t> e DC CSS --&gt;  </w:t>
      </w:r>
    </w:p>
    <w:p w14:paraId="70A1BF7A" w14:textId="77777777"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E6058A">
        <w:rPr>
          <w:rFonts w:ascii="Consolas" w:eastAsia="Times New Roman" w:hAnsi="Consolas" w:cs="Times New Roman"/>
          <w:color w:val="000000"/>
          <w:sz w:val="16"/>
          <w:szCs w:val="16"/>
          <w:bdr w:val="none" w:sz="0" w:space="0" w:color="auto" w:frame="1"/>
          <w:lang w:val="en-US" w:eastAsia="pt-BR"/>
        </w:rPr>
        <w:t>    </w:t>
      </w:r>
      <w:r w:rsidRPr="00906E6B">
        <w:rPr>
          <w:rFonts w:ascii="Consolas" w:eastAsia="Times New Roman" w:hAnsi="Consolas" w:cs="Times New Roman"/>
          <w:color w:val="000000"/>
          <w:sz w:val="16"/>
          <w:szCs w:val="16"/>
          <w:bdr w:val="none" w:sz="0" w:space="0" w:color="auto" w:frame="1"/>
          <w:lang w:val="en-US" w:eastAsia="pt-BR"/>
        </w:rPr>
        <w:t>&lt;link </w:t>
      </w:r>
      <w:proofErr w:type="spellStart"/>
      <w:r w:rsidRPr="00906E6B">
        <w:rPr>
          <w:rFonts w:ascii="Consolas" w:eastAsia="Times New Roman" w:hAnsi="Consolas" w:cs="Times New Roman"/>
          <w:color w:val="000000"/>
          <w:sz w:val="16"/>
          <w:szCs w:val="16"/>
          <w:bdr w:val="none" w:sz="0" w:space="0" w:color="auto" w:frame="1"/>
          <w:lang w:val="en-US" w:eastAsia="pt-BR"/>
        </w:rPr>
        <w:t>rel</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"stylesheet"</w:t>
      </w:r>
      <w:r w:rsidRPr="00906E6B">
        <w:rPr>
          <w:rFonts w:ascii="Consolas" w:eastAsia="Times New Roman" w:hAnsi="Consolas" w:cs="Times New Roman"/>
          <w:color w:val="000000"/>
          <w:sz w:val="16"/>
          <w:szCs w:val="16"/>
          <w:bdr w:val="none" w:sz="0" w:space="0" w:color="auto" w:frame="1"/>
          <w:lang w:val="en-US" w:eastAsia="pt-BR"/>
        </w:rPr>
        <w:t> </w:t>
      </w:r>
      <w:proofErr w:type="spellStart"/>
      <w:r w:rsidRPr="00906E6B">
        <w:rPr>
          <w:rFonts w:ascii="Consolas" w:eastAsia="Times New Roman" w:hAnsi="Consolas" w:cs="Times New Roman"/>
          <w:color w:val="000000"/>
          <w:sz w:val="16"/>
          <w:szCs w:val="16"/>
          <w:bdr w:val="none" w:sz="0" w:space="0" w:color="auto" w:frame="1"/>
          <w:lang w:val="en-US" w:eastAsia="pt-BR"/>
        </w:rPr>
        <w:t>href</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w:t>
      </w:r>
      <w:proofErr w:type="spellStart"/>
      <w:r w:rsidRPr="00906E6B">
        <w:rPr>
          <w:rFonts w:ascii="Consolas" w:eastAsia="Times New Roman" w:hAnsi="Consolas" w:cs="Times New Roman"/>
          <w:color w:val="0000FF"/>
          <w:sz w:val="16"/>
          <w:szCs w:val="16"/>
          <w:bdr w:val="none" w:sz="0" w:space="0" w:color="auto" w:frame="1"/>
          <w:lang w:val="en-US" w:eastAsia="pt-BR"/>
        </w:rPr>
        <w:t>css</w:t>
      </w:r>
      <w:proofErr w:type="spellEnd"/>
      <w:r w:rsidRPr="00906E6B">
        <w:rPr>
          <w:rFonts w:ascii="Consolas" w:eastAsia="Times New Roman" w:hAnsi="Consolas" w:cs="Times New Roman"/>
          <w:color w:val="0000FF"/>
          <w:sz w:val="16"/>
          <w:szCs w:val="16"/>
          <w:bdr w:val="none" w:sz="0" w:space="0" w:color="auto" w:frame="1"/>
          <w:lang w:val="en-US" w:eastAsia="pt-BR"/>
        </w:rPr>
        <w:t>/bootstrap.min.css"</w:t>
      </w:r>
      <w:r w:rsidRPr="00906E6B">
        <w:rPr>
          <w:rFonts w:ascii="Consolas" w:eastAsia="Times New Roman" w:hAnsi="Consolas" w:cs="Times New Roman"/>
          <w:color w:val="000000"/>
          <w:sz w:val="16"/>
          <w:szCs w:val="16"/>
          <w:bdr w:val="none" w:sz="0" w:space="0" w:color="auto" w:frame="1"/>
          <w:lang w:val="en-US" w:eastAsia="pt-BR"/>
        </w:rPr>
        <w:t>&gt;  </w:t>
      </w:r>
    </w:p>
    <w:p w14:paraId="083B981F" w14:textId="77777777" w:rsidR="00AC14A7" w:rsidRPr="00906E6B"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&lt;link </w:t>
      </w:r>
      <w:proofErr w:type="spellStart"/>
      <w:r w:rsidRPr="00906E6B">
        <w:rPr>
          <w:rFonts w:ascii="Consolas" w:eastAsia="Times New Roman" w:hAnsi="Consolas" w:cs="Times New Roman"/>
          <w:color w:val="000000"/>
          <w:sz w:val="16"/>
          <w:szCs w:val="16"/>
          <w:bdr w:val="none" w:sz="0" w:space="0" w:color="auto" w:frame="1"/>
          <w:lang w:val="en-US" w:eastAsia="pt-BR"/>
        </w:rPr>
        <w:t>rel</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"stylesheet"</w:t>
      </w:r>
      <w:r w:rsidRPr="00906E6B">
        <w:rPr>
          <w:rFonts w:ascii="Consolas" w:eastAsia="Times New Roman" w:hAnsi="Consolas" w:cs="Times New Roman"/>
          <w:color w:val="000000"/>
          <w:sz w:val="16"/>
          <w:szCs w:val="16"/>
          <w:bdr w:val="none" w:sz="0" w:space="0" w:color="auto" w:frame="1"/>
          <w:lang w:val="en-US" w:eastAsia="pt-BR"/>
        </w:rPr>
        <w:t> </w:t>
      </w:r>
      <w:proofErr w:type="spellStart"/>
      <w:r w:rsidRPr="00906E6B">
        <w:rPr>
          <w:rFonts w:ascii="Consolas" w:eastAsia="Times New Roman" w:hAnsi="Consolas" w:cs="Times New Roman"/>
          <w:color w:val="000000"/>
          <w:sz w:val="16"/>
          <w:szCs w:val="16"/>
          <w:bdr w:val="none" w:sz="0" w:space="0" w:color="auto" w:frame="1"/>
          <w:lang w:val="en-US" w:eastAsia="pt-BR"/>
        </w:rPr>
        <w:t>href</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w:t>
      </w:r>
      <w:proofErr w:type="spellStart"/>
      <w:r w:rsidRPr="00906E6B">
        <w:rPr>
          <w:rFonts w:ascii="Consolas" w:eastAsia="Times New Roman" w:hAnsi="Consolas" w:cs="Times New Roman"/>
          <w:color w:val="0000FF"/>
          <w:sz w:val="16"/>
          <w:szCs w:val="16"/>
          <w:bdr w:val="none" w:sz="0" w:space="0" w:color="auto" w:frame="1"/>
          <w:lang w:val="en-US" w:eastAsia="pt-BR"/>
        </w:rPr>
        <w:t>css</w:t>
      </w:r>
      <w:proofErr w:type="spellEnd"/>
      <w:r w:rsidRPr="00906E6B">
        <w:rPr>
          <w:rFonts w:ascii="Consolas" w:eastAsia="Times New Roman" w:hAnsi="Consolas" w:cs="Times New Roman"/>
          <w:color w:val="0000FF"/>
          <w:sz w:val="16"/>
          <w:szCs w:val="16"/>
          <w:bdr w:val="none" w:sz="0" w:space="0" w:color="auto" w:frame="1"/>
          <w:lang w:val="en-US" w:eastAsia="pt-BR"/>
        </w:rPr>
        <w:t>/dc.css"</w:t>
      </w:r>
      <w:r w:rsidRPr="00906E6B">
        <w:rPr>
          <w:rFonts w:ascii="Consolas" w:eastAsia="Times New Roman" w:hAnsi="Consolas" w:cs="Times New Roman"/>
          <w:color w:val="000000"/>
          <w:sz w:val="16"/>
          <w:szCs w:val="16"/>
          <w:bdr w:val="none" w:sz="0" w:space="0" w:color="auto" w:frame="1"/>
          <w:lang w:val="en-US" w:eastAsia="pt-BR"/>
        </w:rPr>
        <w:t>&gt;  </w:t>
      </w:r>
    </w:p>
    <w:p w14:paraId="714786D8" w14:textId="77777777"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&lt;link </w:t>
      </w:r>
      <w:proofErr w:type="spellStart"/>
      <w:r w:rsidRPr="00906E6B">
        <w:rPr>
          <w:rFonts w:ascii="Consolas" w:eastAsia="Times New Roman" w:hAnsi="Consolas" w:cs="Times New Roman"/>
          <w:color w:val="000000"/>
          <w:sz w:val="16"/>
          <w:szCs w:val="16"/>
          <w:bdr w:val="none" w:sz="0" w:space="0" w:color="auto" w:frame="1"/>
          <w:lang w:val="en-US" w:eastAsia="pt-BR"/>
        </w:rPr>
        <w:t>rel</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"stylesheet"</w:t>
      </w:r>
      <w:r w:rsidRPr="00906E6B">
        <w:rPr>
          <w:rFonts w:ascii="Consolas" w:eastAsia="Times New Roman" w:hAnsi="Consolas" w:cs="Times New Roman"/>
          <w:color w:val="000000"/>
          <w:sz w:val="16"/>
          <w:szCs w:val="16"/>
          <w:bdr w:val="none" w:sz="0" w:space="0" w:color="auto" w:frame="1"/>
          <w:lang w:val="en-US" w:eastAsia="pt-BR"/>
        </w:rPr>
        <w:t> </w:t>
      </w:r>
      <w:proofErr w:type="spellStart"/>
      <w:r w:rsidRPr="00906E6B">
        <w:rPr>
          <w:rFonts w:ascii="Consolas" w:eastAsia="Times New Roman" w:hAnsi="Consolas" w:cs="Times New Roman"/>
          <w:color w:val="000000"/>
          <w:sz w:val="16"/>
          <w:szCs w:val="16"/>
          <w:bdr w:val="none" w:sz="0" w:space="0" w:color="auto" w:frame="1"/>
          <w:lang w:val="en-US" w:eastAsia="pt-BR"/>
        </w:rPr>
        <w:t>href</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w:t>
      </w:r>
      <w:proofErr w:type="spellStart"/>
      <w:r w:rsidRPr="00906E6B">
        <w:rPr>
          <w:rFonts w:ascii="Consolas" w:eastAsia="Times New Roman" w:hAnsi="Consolas" w:cs="Times New Roman"/>
          <w:color w:val="0000FF"/>
          <w:sz w:val="16"/>
          <w:szCs w:val="16"/>
          <w:bdr w:val="none" w:sz="0" w:space="0" w:color="auto" w:frame="1"/>
          <w:lang w:val="en-US" w:eastAsia="pt-BR"/>
        </w:rPr>
        <w:t>css</w:t>
      </w:r>
      <w:proofErr w:type="spellEnd"/>
      <w:r w:rsidRPr="00906E6B">
        <w:rPr>
          <w:rFonts w:ascii="Consolas" w:eastAsia="Times New Roman" w:hAnsi="Consolas" w:cs="Times New Roman"/>
          <w:color w:val="0000FF"/>
          <w:sz w:val="16"/>
          <w:szCs w:val="16"/>
          <w:bdr w:val="none" w:sz="0" w:space="0" w:color="auto" w:frame="1"/>
          <w:lang w:val="en-US" w:eastAsia="pt-BR"/>
        </w:rPr>
        <w:t>/dashgen.css"</w:t>
      </w:r>
      <w:r w:rsidRPr="00906E6B">
        <w:rPr>
          <w:rFonts w:ascii="Consolas" w:eastAsia="Times New Roman" w:hAnsi="Consolas" w:cs="Times New Roman"/>
          <w:color w:val="000000"/>
          <w:sz w:val="16"/>
          <w:szCs w:val="16"/>
          <w:bdr w:val="none" w:sz="0" w:space="0" w:color="auto" w:frame="1"/>
          <w:lang w:val="en-US" w:eastAsia="pt-BR"/>
        </w:rPr>
        <w:t>&gt;  </w:t>
      </w:r>
    </w:p>
    <w:p w14:paraId="600D0567" w14:textId="77777777" w:rsidR="00AC14A7" w:rsidRPr="00906E6B"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&lt;script </w:t>
      </w:r>
      <w:proofErr w:type="spellStart"/>
      <w:r w:rsidRPr="00906E6B">
        <w:rPr>
          <w:rFonts w:ascii="Consolas" w:eastAsia="Times New Roman" w:hAnsi="Consolas" w:cs="Times New Roman"/>
          <w:color w:val="000000"/>
          <w:sz w:val="16"/>
          <w:szCs w:val="16"/>
          <w:bdr w:val="none" w:sz="0" w:space="0" w:color="auto" w:frame="1"/>
          <w:lang w:val="en-US" w:eastAsia="pt-BR"/>
        </w:rPr>
        <w:t>src</w:t>
      </w:r>
      <w:proofErr w:type="spellEnd"/>
      <w:r w:rsidRPr="00906E6B">
        <w:rPr>
          <w:rFonts w:ascii="Consolas" w:eastAsia="Times New Roman" w:hAnsi="Consolas" w:cs="Times New Roman"/>
          <w:color w:val="000000"/>
          <w:sz w:val="16"/>
          <w:szCs w:val="16"/>
          <w:bdr w:val="none" w:sz="0" w:space="0" w:color="auto" w:frame="1"/>
          <w:lang w:val="en-US" w:eastAsia="pt-BR"/>
        </w:rPr>
        <w:t>=</w:t>
      </w:r>
      <w:proofErr w:type="spellStart"/>
      <w:r w:rsidRPr="00906E6B">
        <w:rPr>
          <w:rFonts w:ascii="Consolas" w:eastAsia="Times New Roman" w:hAnsi="Consolas" w:cs="Times New Roman"/>
          <w:color w:val="000000"/>
          <w:sz w:val="16"/>
          <w:szCs w:val="16"/>
          <w:bdr w:val="none" w:sz="0" w:space="0" w:color="auto" w:frame="1"/>
          <w:lang w:val="en-US" w:eastAsia="pt-BR"/>
        </w:rPr>
        <w:t>js</w:t>
      </w:r>
      <w:proofErr w:type="spellEnd"/>
      <w:r w:rsidRPr="00906E6B">
        <w:rPr>
          <w:rFonts w:ascii="Consolas" w:eastAsia="Times New Roman" w:hAnsi="Consolas" w:cs="Times New Roman"/>
          <w:color w:val="000000"/>
          <w:sz w:val="16"/>
          <w:szCs w:val="16"/>
          <w:bdr w:val="none" w:sz="0" w:space="0" w:color="auto" w:frame="1"/>
          <w:lang w:val="en-US" w:eastAsia="pt-BR"/>
        </w:rPr>
        <w:t>/crossfilter.js&gt;&lt;/script&gt;  </w:t>
      </w:r>
    </w:p>
    <w:p w14:paraId="6E9520D9" w14:textId="77777777"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&lt;script </w:t>
      </w:r>
      <w:proofErr w:type="spellStart"/>
      <w:r w:rsidRPr="00906E6B">
        <w:rPr>
          <w:rFonts w:ascii="Consolas" w:eastAsia="Times New Roman" w:hAnsi="Consolas" w:cs="Times New Roman"/>
          <w:color w:val="000000"/>
          <w:sz w:val="16"/>
          <w:szCs w:val="16"/>
          <w:bdr w:val="none" w:sz="0" w:space="0" w:color="auto" w:frame="1"/>
          <w:lang w:val="en-US" w:eastAsia="pt-BR"/>
        </w:rPr>
        <w:t>src</w:t>
      </w:r>
      <w:proofErr w:type="spellEnd"/>
      <w:r w:rsidRPr="00906E6B">
        <w:rPr>
          <w:rFonts w:ascii="Consolas" w:eastAsia="Times New Roman" w:hAnsi="Consolas" w:cs="Times New Roman"/>
          <w:color w:val="000000"/>
          <w:sz w:val="16"/>
          <w:szCs w:val="16"/>
          <w:bdr w:val="none" w:sz="0" w:space="0" w:color="auto" w:frame="1"/>
          <w:lang w:val="en-US" w:eastAsia="pt-BR"/>
        </w:rPr>
        <w:t>=</w:t>
      </w:r>
      <w:proofErr w:type="spellStart"/>
      <w:r w:rsidRPr="00906E6B">
        <w:rPr>
          <w:rFonts w:ascii="Consolas" w:eastAsia="Times New Roman" w:hAnsi="Consolas" w:cs="Times New Roman"/>
          <w:color w:val="000000"/>
          <w:sz w:val="16"/>
          <w:szCs w:val="16"/>
          <w:bdr w:val="none" w:sz="0" w:space="0" w:color="auto" w:frame="1"/>
          <w:lang w:val="en-US" w:eastAsia="pt-BR"/>
        </w:rPr>
        <w:t>js</w:t>
      </w:r>
      <w:proofErr w:type="spellEnd"/>
      <w:r w:rsidRPr="00906E6B">
        <w:rPr>
          <w:rFonts w:ascii="Consolas" w:eastAsia="Times New Roman" w:hAnsi="Consolas" w:cs="Times New Roman"/>
          <w:color w:val="000000"/>
          <w:sz w:val="16"/>
          <w:szCs w:val="16"/>
          <w:bdr w:val="none" w:sz="0" w:space="0" w:color="auto" w:frame="1"/>
          <w:lang w:val="en-US" w:eastAsia="pt-BR"/>
        </w:rPr>
        <w:t>/d3.js&gt;&lt;/script&gt;  </w:t>
      </w:r>
    </w:p>
    <w:p w14:paraId="6A1A1C44" w14:textId="77777777" w:rsidR="00AC14A7" w:rsidRPr="00906E6B"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&lt;script </w:t>
      </w:r>
      <w:proofErr w:type="spellStart"/>
      <w:r w:rsidRPr="00906E6B">
        <w:rPr>
          <w:rFonts w:ascii="Consolas" w:eastAsia="Times New Roman" w:hAnsi="Consolas" w:cs="Times New Roman"/>
          <w:color w:val="000000"/>
          <w:sz w:val="16"/>
          <w:szCs w:val="16"/>
          <w:bdr w:val="none" w:sz="0" w:space="0" w:color="auto" w:frame="1"/>
          <w:lang w:val="en-US" w:eastAsia="pt-BR"/>
        </w:rPr>
        <w:t>src</w:t>
      </w:r>
      <w:proofErr w:type="spellEnd"/>
      <w:r w:rsidRPr="00906E6B">
        <w:rPr>
          <w:rFonts w:ascii="Consolas" w:eastAsia="Times New Roman" w:hAnsi="Consolas" w:cs="Times New Roman"/>
          <w:color w:val="000000"/>
          <w:sz w:val="16"/>
          <w:szCs w:val="16"/>
          <w:bdr w:val="none" w:sz="0" w:space="0" w:color="auto" w:frame="1"/>
          <w:lang w:val="en-US" w:eastAsia="pt-BR"/>
        </w:rPr>
        <w:t>=</w:t>
      </w:r>
      <w:proofErr w:type="spellStart"/>
      <w:r w:rsidRPr="00906E6B">
        <w:rPr>
          <w:rFonts w:ascii="Consolas" w:eastAsia="Times New Roman" w:hAnsi="Consolas" w:cs="Times New Roman"/>
          <w:color w:val="000000"/>
          <w:sz w:val="16"/>
          <w:szCs w:val="16"/>
          <w:bdr w:val="none" w:sz="0" w:space="0" w:color="auto" w:frame="1"/>
          <w:lang w:val="en-US" w:eastAsia="pt-BR"/>
        </w:rPr>
        <w:t>js</w:t>
      </w:r>
      <w:proofErr w:type="spellEnd"/>
      <w:r w:rsidRPr="00906E6B">
        <w:rPr>
          <w:rFonts w:ascii="Consolas" w:eastAsia="Times New Roman" w:hAnsi="Consolas" w:cs="Times New Roman"/>
          <w:color w:val="000000"/>
          <w:sz w:val="16"/>
          <w:szCs w:val="16"/>
          <w:bdr w:val="none" w:sz="0" w:space="0" w:color="auto" w:frame="1"/>
          <w:lang w:val="en-US" w:eastAsia="pt-BR"/>
        </w:rPr>
        <w:t>/dc.js&gt;&lt;/script&gt;  </w:t>
      </w:r>
    </w:p>
    <w:p w14:paraId="06BB4B3A"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head</w:t>
      </w:r>
      <w:proofErr w:type="spellEnd"/>
      <w:r w:rsidRPr="00DB37D0">
        <w:rPr>
          <w:rFonts w:ascii="Consolas" w:eastAsia="Times New Roman" w:hAnsi="Consolas" w:cs="Times New Roman"/>
          <w:color w:val="000000"/>
          <w:sz w:val="16"/>
          <w:szCs w:val="16"/>
          <w:bdr w:val="none" w:sz="0" w:space="0" w:color="auto" w:frame="1"/>
          <w:lang w:eastAsia="pt-BR"/>
        </w:rPr>
        <w:t>&gt;  </w:t>
      </w:r>
    </w:p>
    <w:p w14:paraId="5A41A079"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body</w:t>
      </w:r>
      <w:proofErr w:type="spellEnd"/>
      <w:r w:rsidRPr="00DB37D0">
        <w:rPr>
          <w:rFonts w:ascii="Consolas" w:eastAsia="Times New Roman" w:hAnsi="Consolas" w:cs="Times New Roman"/>
          <w:color w:val="000000"/>
          <w:sz w:val="16"/>
          <w:szCs w:val="16"/>
          <w:bdr w:val="none" w:sz="0" w:space="0" w:color="auto" w:frame="1"/>
          <w:lang w:eastAsia="pt-BR"/>
        </w:rPr>
        <w:t>&gt;  </w:t>
      </w:r>
    </w:p>
    <w:p w14:paraId="22B628D6"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b/>
          <w:bCs/>
          <w:color w:val="006699"/>
          <w:sz w:val="16"/>
          <w:szCs w:val="16"/>
          <w:bdr w:val="none" w:sz="0" w:space="0" w:color="auto" w:frame="1"/>
          <w:lang w:eastAsia="pt-BR"/>
        </w:rPr>
        <w:t>class</w:t>
      </w:r>
      <w:proofErr w:type="spellEnd"/>
      <w:r w:rsidRPr="00DB37D0">
        <w:rPr>
          <w:rFonts w:ascii="Consolas" w:eastAsia="Times New Roman" w:hAnsi="Consolas" w:cs="Times New Roman"/>
          <w:color w:val="000000"/>
          <w:sz w:val="16"/>
          <w:szCs w:val="16"/>
          <w:bdr w:val="none" w:sz="0" w:space="0" w:color="auto" w:frame="1"/>
          <w:lang w:eastAsia="pt-BR"/>
        </w:rPr>
        <w:t>=</w:t>
      </w:r>
      <w:proofErr w:type="gramStart"/>
      <w:r w:rsidRPr="00DB37D0">
        <w:rPr>
          <w:rFonts w:ascii="Consolas" w:eastAsia="Times New Roman" w:hAnsi="Consolas" w:cs="Times New Roman"/>
          <w:color w:val="0000FF"/>
          <w:sz w:val="16"/>
          <w:szCs w:val="16"/>
          <w:bdr w:val="none" w:sz="0" w:space="0" w:color="auto" w:frame="1"/>
          <w:lang w:eastAsia="pt-BR"/>
        </w:rPr>
        <w:t>"</w:t>
      </w:r>
      <w:proofErr w:type="gramEnd"/>
      <w:r w:rsidRPr="00DB37D0">
        <w:rPr>
          <w:rFonts w:ascii="Consolas" w:eastAsia="Times New Roman" w:hAnsi="Consolas" w:cs="Times New Roman"/>
          <w:color w:val="0000FF"/>
          <w:sz w:val="16"/>
          <w:szCs w:val="16"/>
          <w:bdr w:val="none" w:sz="0" w:space="0" w:color="auto" w:frame="1"/>
          <w:lang w:eastAsia="pt-BR"/>
        </w:rPr>
        <w:t>container"</w:t>
      </w:r>
      <w:r w:rsidRPr="00DB37D0">
        <w:rPr>
          <w:rFonts w:ascii="Consolas" w:eastAsia="Times New Roman" w:hAnsi="Consolas" w:cs="Times New Roman"/>
          <w:color w:val="000000"/>
          <w:sz w:val="16"/>
          <w:szCs w:val="16"/>
          <w:bdr w:val="none" w:sz="0" w:space="0" w:color="auto" w:frame="1"/>
          <w:lang w:eastAsia="pt-BR"/>
        </w:rPr>
        <w:t>&gt;  </w:t>
      </w:r>
    </w:p>
    <w:p w14:paraId="41495C47" w14:textId="77777777" w:rsidR="00AC14A7" w:rsidRPr="00906E6B"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&lt;div </w:t>
      </w:r>
      <w:r w:rsidRPr="00906E6B">
        <w:rPr>
          <w:rFonts w:ascii="Consolas" w:eastAsia="Times New Roman" w:hAnsi="Consolas" w:cs="Times New Roman"/>
          <w:b/>
          <w:bCs/>
          <w:color w:val="006699"/>
          <w:sz w:val="16"/>
          <w:szCs w:val="16"/>
          <w:bdr w:val="none" w:sz="0" w:space="0" w:color="auto" w:frame="1"/>
          <w:lang w:val="en-US" w:eastAsia="pt-BR"/>
        </w:rPr>
        <w:t>class</w:t>
      </w:r>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"row </w:t>
      </w:r>
      <w:proofErr w:type="spellStart"/>
      <w:r w:rsidRPr="00906E6B">
        <w:rPr>
          <w:rFonts w:ascii="Consolas" w:eastAsia="Times New Roman" w:hAnsi="Consolas" w:cs="Times New Roman"/>
          <w:color w:val="0000FF"/>
          <w:sz w:val="16"/>
          <w:szCs w:val="16"/>
          <w:bdr w:val="none" w:sz="0" w:space="0" w:color="auto" w:frame="1"/>
          <w:lang w:val="en-US" w:eastAsia="pt-BR"/>
        </w:rPr>
        <w:t>dashgen</w:t>
      </w:r>
      <w:proofErr w:type="spellEnd"/>
      <w:r w:rsidRPr="00906E6B">
        <w:rPr>
          <w:rFonts w:ascii="Consolas" w:eastAsia="Times New Roman" w:hAnsi="Consolas" w:cs="Times New Roman"/>
          <w:color w:val="0000FF"/>
          <w:sz w:val="16"/>
          <w:szCs w:val="16"/>
          <w:bdr w:val="none" w:sz="0" w:space="0" w:color="auto" w:frame="1"/>
          <w:lang w:val="en-US" w:eastAsia="pt-BR"/>
        </w:rPr>
        <w:t>-header"</w:t>
      </w:r>
      <w:r w:rsidRPr="00906E6B">
        <w:rPr>
          <w:rFonts w:ascii="Consolas" w:eastAsia="Times New Roman" w:hAnsi="Consolas" w:cs="Times New Roman"/>
          <w:color w:val="000000"/>
          <w:sz w:val="16"/>
          <w:szCs w:val="16"/>
          <w:bdr w:val="none" w:sz="0" w:space="0" w:color="auto" w:frame="1"/>
          <w:lang w:val="en-US" w:eastAsia="pt-BR"/>
        </w:rPr>
        <w:t> &gt;  </w:t>
      </w:r>
    </w:p>
    <w:p w14:paraId="3665F506" w14:textId="77777777"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&lt;img src=</w:t>
      </w:r>
      <w:r w:rsidRPr="00906E6B">
        <w:rPr>
          <w:rFonts w:ascii="Consolas" w:eastAsia="Times New Roman" w:hAnsi="Consolas" w:cs="Times New Roman"/>
          <w:color w:val="0000FF"/>
          <w:sz w:val="16"/>
          <w:szCs w:val="16"/>
          <w:bdr w:val="none" w:sz="0" w:space="0" w:color="auto" w:frame="1"/>
          <w:lang w:val="en-US" w:eastAsia="pt-BR"/>
        </w:rPr>
        <w:t>"img/ifpa_navlogo.png"</w:t>
      </w:r>
      <w:r w:rsidRPr="00906E6B">
        <w:rPr>
          <w:rFonts w:ascii="Consolas" w:eastAsia="Times New Roman" w:hAnsi="Consolas" w:cs="Times New Roman"/>
          <w:color w:val="000000"/>
          <w:sz w:val="16"/>
          <w:szCs w:val="16"/>
          <w:bdr w:val="none" w:sz="0" w:space="0" w:color="auto" w:frame="1"/>
          <w:lang w:val="en-US" w:eastAsia="pt-BR"/>
        </w:rPr>
        <w:t> width=</w:t>
      </w:r>
      <w:r w:rsidRPr="00906E6B">
        <w:rPr>
          <w:rFonts w:ascii="Consolas" w:eastAsia="Times New Roman" w:hAnsi="Consolas" w:cs="Times New Roman"/>
          <w:color w:val="0000FF"/>
          <w:sz w:val="16"/>
          <w:szCs w:val="16"/>
          <w:bdr w:val="none" w:sz="0" w:space="0" w:color="auto" w:frame="1"/>
          <w:lang w:val="en-US" w:eastAsia="pt-BR"/>
        </w:rPr>
        <w:t>"120px"</w:t>
      </w:r>
      <w:r w:rsidRPr="00906E6B">
        <w:rPr>
          <w:rFonts w:ascii="Consolas" w:eastAsia="Times New Roman" w:hAnsi="Consolas" w:cs="Times New Roman"/>
          <w:color w:val="000000"/>
          <w:sz w:val="16"/>
          <w:szCs w:val="16"/>
          <w:bdr w:val="none" w:sz="0" w:space="0" w:color="auto" w:frame="1"/>
          <w:lang w:val="en-US" w:eastAsia="pt-BR"/>
        </w:rPr>
        <w:t> height=</w:t>
      </w:r>
      <w:r w:rsidRPr="00906E6B">
        <w:rPr>
          <w:rFonts w:ascii="Consolas" w:eastAsia="Times New Roman" w:hAnsi="Consolas" w:cs="Times New Roman"/>
          <w:color w:val="0000FF"/>
          <w:sz w:val="16"/>
          <w:szCs w:val="16"/>
          <w:bdr w:val="none" w:sz="0" w:space="0" w:color="auto" w:frame="1"/>
          <w:lang w:val="en-US" w:eastAsia="pt-BR"/>
        </w:rPr>
        <w:t>"120px"</w:t>
      </w:r>
      <w:r w:rsidRPr="00906E6B">
        <w:rPr>
          <w:rFonts w:ascii="Consolas" w:eastAsia="Times New Roman" w:hAnsi="Consolas" w:cs="Times New Roman"/>
          <w:color w:val="000000"/>
          <w:sz w:val="16"/>
          <w:szCs w:val="16"/>
          <w:bdr w:val="none" w:sz="0" w:space="0" w:color="auto" w:frame="1"/>
          <w:lang w:val="en-US" w:eastAsia="pt-BR"/>
        </w:rPr>
        <w:t> alt=</w:t>
      </w:r>
      <w:r w:rsidRPr="00906E6B">
        <w:rPr>
          <w:rFonts w:ascii="Consolas" w:eastAsia="Times New Roman" w:hAnsi="Consolas" w:cs="Times New Roman"/>
          <w:color w:val="0000FF"/>
          <w:sz w:val="16"/>
          <w:szCs w:val="16"/>
          <w:bdr w:val="none" w:sz="0" w:space="0" w:color="auto" w:frame="1"/>
          <w:lang w:val="en-US" w:eastAsia="pt-BR"/>
        </w:rPr>
        <w:t>"Logo IFPA"</w:t>
      </w:r>
      <w:r w:rsidRPr="00906E6B">
        <w:rPr>
          <w:rFonts w:ascii="Consolas" w:eastAsia="Times New Roman" w:hAnsi="Consolas" w:cs="Times New Roman"/>
          <w:color w:val="000000"/>
          <w:sz w:val="16"/>
          <w:szCs w:val="16"/>
          <w:bdr w:val="none" w:sz="0" w:space="0" w:color="auto" w:frame="1"/>
          <w:lang w:val="en-US" w:eastAsia="pt-BR"/>
        </w:rPr>
        <w:t>/&gt;  </w:t>
      </w:r>
    </w:p>
    <w:p w14:paraId="0075A9DF"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906E6B">
        <w:rPr>
          <w:rFonts w:ascii="Consolas" w:eastAsia="Times New Roman" w:hAnsi="Consolas" w:cs="Times New Roman"/>
          <w:color w:val="000000"/>
          <w:sz w:val="16"/>
          <w:szCs w:val="16"/>
          <w:bdr w:val="none" w:sz="0" w:space="0" w:color="auto" w:frame="1"/>
          <w:lang w:val="en-US" w:eastAsia="pt-BR"/>
        </w:rPr>
        <w:t>        </w:t>
      </w:r>
      <w:r w:rsidRPr="00DB37D0">
        <w:rPr>
          <w:rFonts w:ascii="Consolas" w:eastAsia="Times New Roman" w:hAnsi="Consolas" w:cs="Times New Roman"/>
          <w:color w:val="000000"/>
          <w:sz w:val="16"/>
          <w:szCs w:val="16"/>
          <w:bdr w:val="none" w:sz="0" w:space="0" w:color="auto" w:frame="1"/>
          <w:lang w:eastAsia="pt-BR"/>
        </w:rPr>
        <w:t>&lt;h1&gt;$</w:t>
      </w:r>
      <w:proofErr w:type="gramStart"/>
      <w:r w:rsidRPr="00DB37D0">
        <w:rPr>
          <w:rFonts w:ascii="Consolas" w:eastAsia="Times New Roman" w:hAnsi="Consolas" w:cs="Times New Roman"/>
          <w:color w:val="000000"/>
          <w:sz w:val="16"/>
          <w:szCs w:val="16"/>
          <w:bdr w:val="none" w:sz="0" w:space="0" w:color="auto" w:frame="1"/>
          <w:lang w:eastAsia="pt-BR"/>
        </w:rPr>
        <w:t>{</w:t>
      </w:r>
      <w:proofErr w:type="gramEnd"/>
      <w:r w:rsidRPr="00DB37D0">
        <w:rPr>
          <w:rFonts w:ascii="Consolas" w:eastAsia="Times New Roman" w:hAnsi="Consolas" w:cs="Times New Roman"/>
          <w:color w:val="000000"/>
          <w:sz w:val="16"/>
          <w:szCs w:val="16"/>
          <w:bdr w:val="none" w:sz="0" w:space="0" w:color="auto" w:frame="1"/>
          <w:lang w:eastAsia="pt-BR"/>
        </w:rPr>
        <w:t>titulo}&lt;/h1&gt;  </w:t>
      </w:r>
    </w:p>
    <w:p w14:paraId="3D027673"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&gt;  </w:t>
      </w:r>
    </w:p>
    <w:p w14:paraId="2286FA97"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b/>
          <w:bCs/>
          <w:color w:val="006699"/>
          <w:sz w:val="16"/>
          <w:szCs w:val="16"/>
          <w:bdr w:val="none" w:sz="0" w:space="0" w:color="auto" w:frame="1"/>
          <w:lang w:eastAsia="pt-BR"/>
        </w:rPr>
        <w:t>class</w:t>
      </w:r>
      <w:proofErr w:type="spellEnd"/>
      <w:r w:rsidRPr="00DB37D0">
        <w:rPr>
          <w:rFonts w:ascii="Consolas" w:eastAsia="Times New Roman" w:hAnsi="Consolas" w:cs="Times New Roman"/>
          <w:color w:val="000000"/>
          <w:sz w:val="16"/>
          <w:szCs w:val="16"/>
          <w:bdr w:val="none" w:sz="0" w:space="0" w:color="auto" w:frame="1"/>
          <w:lang w:eastAsia="pt-BR"/>
        </w:rPr>
        <w:t>=</w:t>
      </w:r>
      <w:proofErr w:type="gramStart"/>
      <w:r w:rsidRPr="00DB37D0">
        <w:rPr>
          <w:rFonts w:ascii="Consolas" w:eastAsia="Times New Roman" w:hAnsi="Consolas" w:cs="Times New Roman"/>
          <w:color w:val="0000FF"/>
          <w:sz w:val="16"/>
          <w:szCs w:val="16"/>
          <w:bdr w:val="none" w:sz="0" w:space="0" w:color="auto" w:frame="1"/>
          <w:lang w:eastAsia="pt-BR"/>
        </w:rPr>
        <w:t>"</w:t>
      </w:r>
      <w:proofErr w:type="spellStart"/>
      <w:proofErr w:type="gramEnd"/>
      <w:r w:rsidRPr="00DB37D0">
        <w:rPr>
          <w:rFonts w:ascii="Consolas" w:eastAsia="Times New Roman" w:hAnsi="Consolas" w:cs="Times New Roman"/>
          <w:color w:val="0000FF"/>
          <w:sz w:val="16"/>
          <w:szCs w:val="16"/>
          <w:bdr w:val="none" w:sz="0" w:space="0" w:color="auto" w:frame="1"/>
          <w:lang w:eastAsia="pt-BR"/>
        </w:rPr>
        <w:t>row</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  </w:t>
      </w:r>
    </w:p>
    <w:p w14:paraId="2F482582"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graficos</w:t>
      </w:r>
      <w:proofErr w:type="spellEnd"/>
      <w:r w:rsidRPr="00DB37D0">
        <w:rPr>
          <w:rFonts w:ascii="Consolas" w:eastAsia="Times New Roman" w:hAnsi="Consolas" w:cs="Times New Roman"/>
          <w:color w:val="000000"/>
          <w:sz w:val="16"/>
          <w:szCs w:val="16"/>
          <w:bdr w:val="none" w:sz="0" w:space="0" w:color="auto" w:frame="1"/>
          <w:lang w:eastAsia="pt-BR"/>
        </w:rPr>
        <w:t> as </w:t>
      </w:r>
      <w:proofErr w:type="spellStart"/>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&gt;  </w:t>
      </w:r>
    </w:p>
    <w:p w14:paraId="7DD3BDF8"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&lt;div id=</w:t>
      </w:r>
      <w:proofErr w:type="gramStart"/>
      <w:r w:rsidRPr="00DB37D0">
        <w:rPr>
          <w:rFonts w:ascii="Consolas" w:eastAsia="Times New Roman" w:hAnsi="Consolas" w:cs="Times New Roman"/>
          <w:color w:val="0000FF"/>
          <w:sz w:val="16"/>
          <w:szCs w:val="16"/>
          <w:bdr w:val="none" w:sz="0" w:space="0" w:color="auto" w:frame="1"/>
          <w:lang w:eastAsia="pt-BR"/>
        </w:rPr>
        <w:t>"</w:t>
      </w:r>
      <w:proofErr w:type="gramEnd"/>
      <w:r w:rsidRPr="00DB37D0">
        <w:rPr>
          <w:rFonts w:ascii="Consolas" w:eastAsia="Times New Roman" w:hAnsi="Consolas" w:cs="Times New Roman"/>
          <w:color w:val="0000FF"/>
          <w:sz w:val="16"/>
          <w:szCs w:val="16"/>
          <w:bdr w:val="none" w:sz="0" w:space="0" w:color="auto" w:frame="1"/>
          <w:lang w:eastAsia="pt-BR"/>
        </w:rPr>
        <w:t>grafico${grafico_index +1}"</w:t>
      </w: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b/>
          <w:bCs/>
          <w:color w:val="006699"/>
          <w:sz w:val="16"/>
          <w:szCs w:val="16"/>
          <w:bdr w:val="none" w:sz="0" w:space="0" w:color="auto" w:frame="1"/>
          <w:lang w:eastAsia="pt-BR"/>
        </w:rPr>
        <w:t>class</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0000FF"/>
          <w:sz w:val="16"/>
          <w:szCs w:val="16"/>
          <w:bdr w:val="none" w:sz="0" w:space="0" w:color="auto" w:frame="1"/>
          <w:lang w:eastAsia="pt-BR"/>
        </w:rPr>
        <w:t>'col-xs-12 col-md-12 col-lg-4'</w:t>
      </w:r>
      <w:r w:rsidRPr="00DB37D0">
        <w:rPr>
          <w:rFonts w:ascii="Consolas" w:eastAsia="Times New Roman" w:hAnsi="Consolas" w:cs="Times New Roman"/>
          <w:color w:val="000000"/>
          <w:sz w:val="16"/>
          <w:szCs w:val="16"/>
          <w:bdr w:val="none" w:sz="0" w:space="0" w:color="auto" w:frame="1"/>
          <w:lang w:eastAsia="pt-BR"/>
        </w:rPr>
        <w:t>&gt;  </w:t>
      </w:r>
    </w:p>
    <w:p w14:paraId="3F2BD9D1"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lastRenderedPageBreak/>
        <w:t>            &lt;</w:t>
      </w:r>
      <w:proofErr w:type="spellStart"/>
      <w:r w:rsidRPr="00DB37D0">
        <w:rPr>
          <w:rFonts w:ascii="Consolas" w:eastAsia="Times New Roman" w:hAnsi="Consolas" w:cs="Times New Roman"/>
          <w:color w:val="000000"/>
          <w:sz w:val="16"/>
          <w:szCs w:val="16"/>
          <w:bdr w:val="none" w:sz="0" w:space="0" w:color="auto" w:frame="1"/>
          <w:lang w:eastAsia="pt-BR"/>
        </w:rPr>
        <w:t>strong</w:t>
      </w:r>
      <w:proofErr w:type="spellEnd"/>
      <w:r w:rsidRPr="00DB37D0">
        <w:rPr>
          <w:rFonts w:ascii="Consolas" w:eastAsia="Times New Roman" w:hAnsi="Consolas" w:cs="Times New Roman"/>
          <w:color w:val="000000"/>
          <w:sz w:val="16"/>
          <w:szCs w:val="16"/>
          <w:bdr w:val="none" w:sz="0" w:space="0" w:color="auto" w:frame="1"/>
          <w:lang w:eastAsia="pt-BR"/>
        </w:rPr>
        <w:t>&gt;$</w:t>
      </w:r>
      <w:proofErr w:type="gramStart"/>
      <w:r w:rsidRPr="00DB37D0">
        <w:rPr>
          <w:rFonts w:ascii="Consolas" w:eastAsia="Times New Roman" w:hAnsi="Consolas" w:cs="Times New Roman"/>
          <w:color w:val="000000"/>
          <w:sz w:val="16"/>
          <w:szCs w:val="16"/>
          <w:bdr w:val="none" w:sz="0" w:space="0" w:color="auto" w:frame="1"/>
          <w:lang w:eastAsia="pt-BR"/>
        </w:rPr>
        <w:t>{</w:t>
      </w:r>
      <w:proofErr w:type="spellStart"/>
      <w:proofErr w:type="gramEnd"/>
      <w:r w:rsidRPr="00DB37D0">
        <w:rPr>
          <w:rFonts w:ascii="Consolas" w:eastAsia="Times New Roman" w:hAnsi="Consolas" w:cs="Times New Roman"/>
          <w:color w:val="000000"/>
          <w:sz w:val="16"/>
          <w:szCs w:val="16"/>
          <w:bdr w:val="none" w:sz="0" w:space="0" w:color="auto" w:frame="1"/>
          <w:lang w:eastAsia="pt-BR"/>
        </w:rPr>
        <w:t>grafico.nome</w:t>
      </w:r>
      <w:proofErr w:type="spellEnd"/>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strong</w:t>
      </w:r>
      <w:proofErr w:type="spellEnd"/>
      <w:r w:rsidRPr="00DB37D0">
        <w:rPr>
          <w:rFonts w:ascii="Consolas" w:eastAsia="Times New Roman" w:hAnsi="Consolas" w:cs="Times New Roman"/>
          <w:color w:val="000000"/>
          <w:sz w:val="16"/>
          <w:szCs w:val="16"/>
          <w:bdr w:val="none" w:sz="0" w:space="0" w:color="auto" w:frame="1"/>
          <w:lang w:eastAsia="pt-BR"/>
        </w:rPr>
        <w:t>&gt;  </w:t>
      </w:r>
    </w:p>
    <w:p w14:paraId="104FF12F" w14:textId="77777777" w:rsidR="00AC14A7" w:rsidRPr="00906E6B"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&lt;span </w:t>
      </w:r>
      <w:r w:rsidRPr="00906E6B">
        <w:rPr>
          <w:rFonts w:ascii="Consolas" w:eastAsia="Times New Roman" w:hAnsi="Consolas" w:cs="Times New Roman"/>
          <w:b/>
          <w:bCs/>
          <w:color w:val="006699"/>
          <w:sz w:val="16"/>
          <w:szCs w:val="16"/>
          <w:bdr w:val="none" w:sz="0" w:space="0" w:color="auto" w:frame="1"/>
          <w:lang w:val="en-US" w:eastAsia="pt-BR"/>
        </w:rPr>
        <w:t>class</w:t>
      </w:r>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"reset"</w:t>
      </w:r>
      <w:r w:rsidRPr="00906E6B">
        <w:rPr>
          <w:rFonts w:ascii="Consolas" w:eastAsia="Times New Roman" w:hAnsi="Consolas" w:cs="Times New Roman"/>
          <w:color w:val="000000"/>
          <w:sz w:val="16"/>
          <w:szCs w:val="16"/>
          <w:bdr w:val="none" w:sz="0" w:space="0" w:color="auto" w:frame="1"/>
          <w:lang w:val="en-US" w:eastAsia="pt-BR"/>
        </w:rPr>
        <w:t> style=</w:t>
      </w:r>
      <w:r w:rsidRPr="00906E6B">
        <w:rPr>
          <w:rFonts w:ascii="Consolas" w:eastAsia="Times New Roman" w:hAnsi="Consolas" w:cs="Times New Roman"/>
          <w:color w:val="0000FF"/>
          <w:sz w:val="16"/>
          <w:szCs w:val="16"/>
          <w:bdr w:val="none" w:sz="0" w:space="0" w:color="auto" w:frame="1"/>
          <w:lang w:val="en-US" w:eastAsia="pt-BR"/>
        </w:rPr>
        <w:t>"display: none;"</w:t>
      </w:r>
      <w:r w:rsidRPr="00906E6B">
        <w:rPr>
          <w:rFonts w:ascii="Consolas" w:eastAsia="Times New Roman" w:hAnsi="Consolas" w:cs="Times New Roman"/>
          <w:color w:val="000000"/>
          <w:sz w:val="16"/>
          <w:szCs w:val="16"/>
          <w:bdr w:val="none" w:sz="0" w:space="0" w:color="auto" w:frame="1"/>
          <w:lang w:val="en-US" w:eastAsia="pt-BR"/>
        </w:rPr>
        <w:t>&gt;Selecionado:&lt;span </w:t>
      </w:r>
      <w:r w:rsidRPr="00906E6B">
        <w:rPr>
          <w:rFonts w:ascii="Consolas" w:eastAsia="Times New Roman" w:hAnsi="Consolas" w:cs="Times New Roman"/>
          <w:b/>
          <w:bCs/>
          <w:color w:val="006699"/>
          <w:sz w:val="16"/>
          <w:szCs w:val="16"/>
          <w:bdr w:val="none" w:sz="0" w:space="0" w:color="auto" w:frame="1"/>
          <w:lang w:val="en-US" w:eastAsia="pt-BR"/>
        </w:rPr>
        <w:t>class</w:t>
      </w:r>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"filter"</w:t>
      </w:r>
      <w:r w:rsidRPr="00906E6B">
        <w:rPr>
          <w:rFonts w:ascii="Consolas" w:eastAsia="Times New Roman" w:hAnsi="Consolas" w:cs="Times New Roman"/>
          <w:color w:val="000000"/>
          <w:sz w:val="16"/>
          <w:szCs w:val="16"/>
          <w:bdr w:val="none" w:sz="0" w:space="0" w:color="auto" w:frame="1"/>
          <w:lang w:val="en-US" w:eastAsia="pt-BR"/>
        </w:rPr>
        <w:t>&gt;</w:t>
      </w:r>
    </w:p>
    <w:p w14:paraId="65E44BC6"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906E6B">
        <w:rPr>
          <w:rFonts w:ascii="Consolas" w:eastAsia="Times New Roman" w:hAnsi="Consolas" w:cs="Times New Roman"/>
          <w:color w:val="000000"/>
          <w:sz w:val="16"/>
          <w:szCs w:val="16"/>
          <w:bdr w:val="none" w:sz="0" w:space="0" w:color="auto" w:frame="1"/>
          <w:lang w:val="en-US" w:eastAsia="pt-BR"/>
        </w:rPr>
        <w:tab/>
      </w:r>
      <w:r w:rsidRPr="00906E6B">
        <w:rPr>
          <w:rFonts w:ascii="Consolas" w:eastAsia="Times New Roman" w:hAnsi="Consolas" w:cs="Times New Roman"/>
          <w:color w:val="000000"/>
          <w:sz w:val="16"/>
          <w:szCs w:val="16"/>
          <w:bdr w:val="none" w:sz="0" w:space="0" w:color="auto" w:frame="1"/>
          <w:lang w:val="en-US" w:eastAsia="pt-BR"/>
        </w:rPr>
        <w:tab/>
        <w:t xml:space="preserve">   </w:t>
      </w: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span</w:t>
      </w:r>
      <w:proofErr w:type="spellEnd"/>
      <w:r w:rsidRPr="00DB37D0">
        <w:rPr>
          <w:rFonts w:ascii="Consolas" w:eastAsia="Times New Roman" w:hAnsi="Consolas" w:cs="Times New Roman"/>
          <w:color w:val="000000"/>
          <w:sz w:val="16"/>
          <w:szCs w:val="16"/>
          <w:bdr w:val="none" w:sz="0" w:space="0" w:color="auto" w:frame="1"/>
          <w:lang w:eastAsia="pt-BR"/>
        </w:rPr>
        <w:t>&gt;&lt;/</w:t>
      </w:r>
      <w:proofErr w:type="spellStart"/>
      <w:r w:rsidRPr="00DB37D0">
        <w:rPr>
          <w:rFonts w:ascii="Consolas" w:eastAsia="Times New Roman" w:hAnsi="Consolas" w:cs="Times New Roman"/>
          <w:color w:val="000000"/>
          <w:sz w:val="16"/>
          <w:szCs w:val="16"/>
          <w:bdr w:val="none" w:sz="0" w:space="0" w:color="auto" w:frame="1"/>
          <w:lang w:eastAsia="pt-BR"/>
        </w:rPr>
        <w:t>span</w:t>
      </w:r>
      <w:proofErr w:type="spellEnd"/>
      <w:r w:rsidRPr="00DB37D0">
        <w:rPr>
          <w:rFonts w:ascii="Consolas" w:eastAsia="Times New Roman" w:hAnsi="Consolas" w:cs="Times New Roman"/>
          <w:color w:val="000000"/>
          <w:sz w:val="16"/>
          <w:szCs w:val="16"/>
          <w:bdr w:val="none" w:sz="0" w:space="0" w:color="auto" w:frame="1"/>
          <w:lang w:eastAsia="pt-BR"/>
        </w:rPr>
        <w:t>&gt;  </w:t>
      </w:r>
    </w:p>
    <w:p w14:paraId="023BD183" w14:textId="77777777"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E6058A">
        <w:rPr>
          <w:rFonts w:ascii="Consolas" w:eastAsia="Times New Roman" w:hAnsi="Consolas" w:cs="Times New Roman"/>
          <w:color w:val="000000"/>
          <w:sz w:val="16"/>
          <w:szCs w:val="16"/>
          <w:bdr w:val="none" w:sz="0" w:space="0" w:color="auto" w:frame="1"/>
          <w:lang w:val="en-US" w:eastAsia="pt-BR"/>
        </w:rPr>
        <w:t xml:space="preserve">            </w:t>
      </w:r>
      <w:r w:rsidRPr="00906E6B">
        <w:rPr>
          <w:rFonts w:ascii="Consolas" w:eastAsia="Times New Roman" w:hAnsi="Consolas" w:cs="Times New Roman"/>
          <w:color w:val="000000"/>
          <w:sz w:val="16"/>
          <w:szCs w:val="16"/>
          <w:bdr w:val="none" w:sz="0" w:space="0" w:color="auto" w:frame="1"/>
          <w:lang w:val="en-US" w:eastAsia="pt-BR"/>
        </w:rPr>
        <w:t>&lt;a </w:t>
      </w:r>
      <w:r w:rsidRPr="00906E6B">
        <w:rPr>
          <w:rFonts w:ascii="Consolas" w:eastAsia="Times New Roman" w:hAnsi="Consolas" w:cs="Times New Roman"/>
          <w:b/>
          <w:bCs/>
          <w:color w:val="006699"/>
          <w:sz w:val="16"/>
          <w:szCs w:val="16"/>
          <w:bdr w:val="none" w:sz="0" w:space="0" w:color="auto" w:frame="1"/>
          <w:lang w:val="en-US" w:eastAsia="pt-BR"/>
        </w:rPr>
        <w:t>class</w:t>
      </w:r>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"reset"</w:t>
      </w:r>
      <w:r w:rsidRPr="00906E6B">
        <w:rPr>
          <w:rFonts w:ascii="Consolas" w:eastAsia="Times New Roman" w:hAnsi="Consolas" w:cs="Times New Roman"/>
          <w:color w:val="000000"/>
          <w:sz w:val="16"/>
          <w:szCs w:val="16"/>
          <w:bdr w:val="none" w:sz="0" w:space="0" w:color="auto" w:frame="1"/>
          <w:lang w:val="en-US" w:eastAsia="pt-BR"/>
        </w:rPr>
        <w:t> href=</w:t>
      </w:r>
      <w:r w:rsidRPr="00906E6B">
        <w:rPr>
          <w:rFonts w:ascii="Consolas" w:eastAsia="Times New Roman" w:hAnsi="Consolas" w:cs="Times New Roman"/>
          <w:color w:val="0000FF"/>
          <w:sz w:val="16"/>
          <w:szCs w:val="16"/>
          <w:bdr w:val="none" w:sz="0" w:space="0" w:color="auto" w:frame="1"/>
          <w:lang w:val="en-US" w:eastAsia="pt-BR"/>
        </w:rPr>
        <w:t>"javascript:grafico${grafico_index +1}.filterAll();dc.redrawAll();"</w:t>
      </w:r>
      <w:r w:rsidRPr="00906E6B">
        <w:rPr>
          <w:rFonts w:ascii="Consolas" w:eastAsia="Times New Roman" w:hAnsi="Consolas" w:cs="Times New Roman"/>
          <w:color w:val="000000"/>
          <w:sz w:val="16"/>
          <w:szCs w:val="16"/>
          <w:bdr w:val="none" w:sz="0" w:space="0" w:color="auto" w:frame="1"/>
          <w:lang w:val="en-US" w:eastAsia="pt-BR"/>
        </w:rPr>
        <w:t>style=</w:t>
      </w:r>
      <w:r w:rsidRPr="00906E6B">
        <w:rPr>
          <w:rFonts w:ascii="Consolas" w:eastAsia="Times New Roman" w:hAnsi="Consolas" w:cs="Times New Roman"/>
          <w:color w:val="0000FF"/>
          <w:sz w:val="16"/>
          <w:szCs w:val="16"/>
          <w:bdr w:val="none" w:sz="0" w:space="0" w:color="auto" w:frame="1"/>
          <w:lang w:val="en-US" w:eastAsia="pt-BR"/>
        </w:rPr>
        <w:t>"display: none;"</w:t>
      </w:r>
      <w:r w:rsidRPr="00906E6B">
        <w:rPr>
          <w:rFonts w:ascii="Consolas" w:eastAsia="Times New Roman" w:hAnsi="Consolas" w:cs="Times New Roman"/>
          <w:color w:val="000000"/>
          <w:sz w:val="16"/>
          <w:szCs w:val="16"/>
          <w:bdr w:val="none" w:sz="0" w:space="0" w:color="auto" w:frame="1"/>
          <w:lang w:val="en-US" w:eastAsia="pt-BR"/>
        </w:rPr>
        <w:t>&gt;Limpar&lt;/a&gt;  </w:t>
      </w:r>
    </w:p>
    <w:p w14:paraId="4BE13541"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906E6B">
        <w:rPr>
          <w:rFonts w:ascii="Consolas" w:eastAsia="Times New Roman" w:hAnsi="Consolas" w:cs="Times New Roman"/>
          <w:color w:val="000000"/>
          <w:sz w:val="16"/>
          <w:szCs w:val="16"/>
          <w:bdr w:val="none" w:sz="0" w:space="0" w:color="auto" w:frame="1"/>
          <w:lang w:val="en-US" w:eastAsia="pt-BR"/>
        </w:rPr>
        <w:t>                </w:t>
      </w: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b/>
          <w:bCs/>
          <w:color w:val="006699"/>
          <w:sz w:val="16"/>
          <w:szCs w:val="16"/>
          <w:bdr w:val="none" w:sz="0" w:space="0" w:color="auto" w:frame="1"/>
          <w:lang w:eastAsia="pt-BR"/>
        </w:rPr>
        <w:t>class</w:t>
      </w:r>
      <w:proofErr w:type="spellEnd"/>
      <w:r w:rsidRPr="00DB37D0">
        <w:rPr>
          <w:rFonts w:ascii="Consolas" w:eastAsia="Times New Roman" w:hAnsi="Consolas" w:cs="Times New Roman"/>
          <w:color w:val="000000"/>
          <w:sz w:val="16"/>
          <w:szCs w:val="16"/>
          <w:bdr w:val="none" w:sz="0" w:space="0" w:color="auto" w:frame="1"/>
          <w:lang w:eastAsia="pt-BR"/>
        </w:rPr>
        <w:t>=</w:t>
      </w:r>
      <w:proofErr w:type="gramStart"/>
      <w:r w:rsidRPr="00DB37D0">
        <w:rPr>
          <w:rFonts w:ascii="Consolas" w:eastAsia="Times New Roman" w:hAnsi="Consolas" w:cs="Times New Roman"/>
          <w:color w:val="0000FF"/>
          <w:sz w:val="16"/>
          <w:szCs w:val="16"/>
          <w:bdr w:val="none" w:sz="0" w:space="0" w:color="auto" w:frame="1"/>
          <w:lang w:eastAsia="pt-BR"/>
        </w:rPr>
        <w:t>"</w:t>
      </w:r>
      <w:proofErr w:type="spellStart"/>
      <w:proofErr w:type="gramEnd"/>
      <w:r w:rsidRPr="00DB37D0">
        <w:rPr>
          <w:rFonts w:ascii="Consolas" w:eastAsia="Times New Roman" w:hAnsi="Consolas" w:cs="Times New Roman"/>
          <w:color w:val="0000FF"/>
          <w:sz w:val="16"/>
          <w:szCs w:val="16"/>
          <w:bdr w:val="none" w:sz="0" w:space="0" w:color="auto" w:frame="1"/>
          <w:lang w:eastAsia="pt-BR"/>
        </w:rPr>
        <w:t>clearfix</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&gt;  </w:t>
      </w:r>
    </w:p>
    <w:p w14:paraId="19C4CDF8"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&gt;  </w:t>
      </w:r>
    </w:p>
    <w:p w14:paraId="2E1E54EC"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&gt;  </w:t>
      </w:r>
    </w:p>
    <w:p w14:paraId="5CACB38E"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&gt;  </w:t>
      </w:r>
    </w:p>
    <w:p w14:paraId="687135E9"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b/>
          <w:bCs/>
          <w:color w:val="006699"/>
          <w:sz w:val="16"/>
          <w:szCs w:val="16"/>
          <w:bdr w:val="none" w:sz="0" w:space="0" w:color="auto" w:frame="1"/>
          <w:lang w:eastAsia="pt-BR"/>
        </w:rPr>
        <w:t>class</w:t>
      </w:r>
      <w:proofErr w:type="spellEnd"/>
      <w:r w:rsidRPr="00DB37D0">
        <w:rPr>
          <w:rFonts w:ascii="Consolas" w:eastAsia="Times New Roman" w:hAnsi="Consolas" w:cs="Times New Roman"/>
          <w:color w:val="000000"/>
          <w:sz w:val="16"/>
          <w:szCs w:val="16"/>
          <w:bdr w:val="none" w:sz="0" w:space="0" w:color="auto" w:frame="1"/>
          <w:lang w:eastAsia="pt-BR"/>
        </w:rPr>
        <w:t>=</w:t>
      </w:r>
      <w:proofErr w:type="gramStart"/>
      <w:r w:rsidR="002D17DF" w:rsidRPr="00DB37D0">
        <w:rPr>
          <w:rFonts w:ascii="Consolas" w:eastAsia="Times New Roman" w:hAnsi="Consolas" w:cs="Times New Roman"/>
          <w:color w:val="0000FF"/>
          <w:sz w:val="16"/>
          <w:szCs w:val="16"/>
          <w:bdr w:val="none" w:sz="0" w:space="0" w:color="auto" w:frame="1"/>
          <w:lang w:eastAsia="pt-BR"/>
        </w:rPr>
        <w:t>"</w:t>
      </w:r>
      <w:proofErr w:type="spellStart"/>
      <w:proofErr w:type="gramEnd"/>
      <w:r w:rsidR="002D17DF" w:rsidRPr="00DB37D0">
        <w:rPr>
          <w:rFonts w:ascii="Consolas" w:eastAsia="Times New Roman" w:hAnsi="Consolas" w:cs="Times New Roman"/>
          <w:color w:val="0000FF"/>
          <w:sz w:val="16"/>
          <w:szCs w:val="16"/>
          <w:bdr w:val="none" w:sz="0" w:space="0" w:color="auto" w:frame="1"/>
          <w:lang w:eastAsia="pt-BR"/>
        </w:rPr>
        <w:t>row</w:t>
      </w:r>
      <w:proofErr w:type="spellEnd"/>
      <w:r w:rsidR="002D17DF" w:rsidRPr="00DB37D0">
        <w:rPr>
          <w:rFonts w:ascii="Consolas" w:eastAsia="Times New Roman" w:hAnsi="Consolas" w:cs="Times New Roman"/>
          <w:color w:val="0000FF"/>
          <w:sz w:val="16"/>
          <w:szCs w:val="16"/>
          <w:bdr w:val="none" w:sz="0" w:space="0" w:color="auto" w:frame="1"/>
          <w:lang w:eastAsia="pt-BR"/>
        </w:rPr>
        <w:t> </w:t>
      </w:r>
      <w:proofErr w:type="spellStart"/>
      <w:r w:rsidR="002D17DF" w:rsidRPr="00DB37D0">
        <w:rPr>
          <w:rFonts w:ascii="Consolas" w:eastAsia="Times New Roman" w:hAnsi="Consolas" w:cs="Times New Roman"/>
          <w:color w:val="0000FF"/>
          <w:sz w:val="16"/>
          <w:szCs w:val="16"/>
          <w:bdr w:val="none" w:sz="0" w:space="0" w:color="auto" w:frame="1"/>
          <w:lang w:eastAsia="pt-BR"/>
        </w:rPr>
        <w:t>dashgen-footer</w:t>
      </w:r>
      <w:proofErr w:type="spellEnd"/>
      <w:r w:rsidR="002D17DF" w:rsidRPr="00DB37D0">
        <w:rPr>
          <w:rFonts w:ascii="Consolas" w:eastAsia="Times New Roman" w:hAnsi="Consolas" w:cs="Times New Roman"/>
          <w:color w:val="0000FF"/>
          <w:sz w:val="16"/>
          <w:szCs w:val="16"/>
          <w:bdr w:val="none" w:sz="0" w:space="0" w:color="auto" w:frame="1"/>
          <w:lang w:eastAsia="pt-BR"/>
        </w:rPr>
        <w:t> </w:t>
      </w:r>
      <w:proofErr w:type="spellStart"/>
      <w:r w:rsidR="002D17DF" w:rsidRPr="00DB37D0">
        <w:rPr>
          <w:rFonts w:ascii="Consolas" w:eastAsia="Times New Roman" w:hAnsi="Consolas" w:cs="Times New Roman"/>
          <w:color w:val="0000FF"/>
          <w:sz w:val="16"/>
          <w:szCs w:val="16"/>
          <w:bdr w:val="none" w:sz="0" w:space="0" w:color="auto" w:frame="1"/>
          <w:lang w:eastAsia="pt-BR"/>
        </w:rPr>
        <w:t>text</w:t>
      </w:r>
      <w:proofErr w:type="spellEnd"/>
      <w:r w:rsidR="002D17DF" w:rsidRPr="00DB37D0">
        <w:rPr>
          <w:rFonts w:ascii="Consolas" w:eastAsia="Times New Roman" w:hAnsi="Consolas" w:cs="Times New Roman"/>
          <w:color w:val="0000FF"/>
          <w:sz w:val="16"/>
          <w:szCs w:val="16"/>
          <w:bdr w:val="none" w:sz="0" w:space="0" w:color="auto" w:frame="1"/>
          <w:lang w:eastAsia="pt-BR"/>
        </w:rPr>
        <w:t xml:space="preserve"> </w:t>
      </w:r>
      <w:proofErr w:type="spellStart"/>
      <w:r w:rsidRPr="00DB37D0">
        <w:rPr>
          <w:rFonts w:ascii="Consolas" w:eastAsia="Times New Roman" w:hAnsi="Consolas" w:cs="Times New Roman"/>
          <w:color w:val="0000FF"/>
          <w:sz w:val="16"/>
          <w:szCs w:val="16"/>
          <w:bdr w:val="none" w:sz="0" w:space="0" w:color="auto" w:frame="1"/>
          <w:lang w:eastAsia="pt-BR"/>
        </w:rPr>
        <w:t>right</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w:t>
      </w:r>
      <w:r w:rsidR="002D17DF" w:rsidRPr="00DB37D0">
        <w:rPr>
          <w:rFonts w:ascii="Consolas" w:eastAsia="Times New Roman" w:hAnsi="Consolas" w:cs="Times New Roman"/>
          <w:color w:val="000000"/>
          <w:sz w:val="16"/>
          <w:szCs w:val="16"/>
          <w:bdr w:val="none" w:sz="0" w:space="0" w:color="auto" w:frame="1"/>
          <w:lang w:eastAsia="pt-BR"/>
        </w:rPr>
        <w:t xml:space="preserve"> </w:t>
      </w:r>
      <w:r w:rsidRPr="00DB37D0">
        <w:rPr>
          <w:rFonts w:ascii="Consolas" w:eastAsia="Times New Roman" w:hAnsi="Consolas" w:cs="Times New Roman"/>
          <w:color w:val="000000"/>
          <w:sz w:val="16"/>
          <w:szCs w:val="16"/>
          <w:bdr w:val="none" w:sz="0" w:space="0" w:color="auto" w:frame="1"/>
          <w:lang w:eastAsia="pt-BR"/>
        </w:rPr>
        <w:t>Gerado Automaticamente pelo </w:t>
      </w:r>
      <w:proofErr w:type="spellStart"/>
      <w:r w:rsidRPr="00DB37D0">
        <w:rPr>
          <w:rFonts w:ascii="Consolas" w:eastAsia="Times New Roman" w:hAnsi="Consolas" w:cs="Times New Roman"/>
          <w:color w:val="000000"/>
          <w:sz w:val="16"/>
          <w:szCs w:val="16"/>
          <w:bdr w:val="none" w:sz="0" w:space="0" w:color="auto" w:frame="1"/>
          <w:lang w:eastAsia="pt-BR"/>
        </w:rPr>
        <w:t>Dashgen</w:t>
      </w:r>
      <w:proofErr w:type="spellEnd"/>
      <w:r w:rsidRPr="00DB37D0">
        <w:rPr>
          <w:rFonts w:ascii="Consolas" w:eastAsia="Times New Roman" w:hAnsi="Consolas" w:cs="Times New Roman"/>
          <w:color w:val="000000"/>
          <w:sz w:val="16"/>
          <w:szCs w:val="16"/>
          <w:bdr w:val="none" w:sz="0" w:space="0" w:color="auto" w:frame="1"/>
          <w:lang w:eastAsia="pt-BR"/>
        </w:rPr>
        <w:t>. IPFA </w:t>
      </w:r>
      <w:r w:rsidRPr="00DB37D0">
        <w:rPr>
          <w:rFonts w:ascii="Consolas" w:eastAsia="Times New Roman" w:hAnsi="Consolas" w:cs="Times New Roman"/>
          <w:color w:val="C00000"/>
          <w:sz w:val="16"/>
          <w:szCs w:val="16"/>
          <w:bdr w:val="none" w:sz="0" w:space="0" w:color="auto" w:frame="1"/>
          <w:lang w:eastAsia="pt-BR"/>
        </w:rPr>
        <w:t>2020</w:t>
      </w:r>
      <w:r w:rsidR="002D17DF" w:rsidRPr="00DB37D0">
        <w:rPr>
          <w:rFonts w:ascii="Consolas" w:eastAsia="Times New Roman" w:hAnsi="Consolas" w:cs="Times New Roman"/>
          <w:color w:val="C00000"/>
          <w:sz w:val="16"/>
          <w:szCs w:val="16"/>
          <w:bdr w:val="none" w:sz="0" w:space="0" w:color="auto" w:frame="1"/>
          <w:lang w:eastAsia="pt-BR"/>
        </w:rPr>
        <w:t xml:space="preserve"> </w:t>
      </w: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&gt;  </w:t>
      </w:r>
    </w:p>
    <w:p w14:paraId="5A2E17FD"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&gt;  </w:t>
      </w:r>
    </w:p>
    <w:p w14:paraId="355B37C7" w14:textId="77777777" w:rsidR="002D17DF" w:rsidRPr="00DB37D0" w:rsidRDefault="002D17DF"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xml:space="preserve">&lt;!-- necessário para o </w:t>
      </w:r>
      <w:proofErr w:type="spellStart"/>
      <w:r w:rsidRPr="00DB37D0">
        <w:rPr>
          <w:rFonts w:ascii="Consolas" w:eastAsia="Times New Roman" w:hAnsi="Consolas" w:cs="Times New Roman"/>
          <w:color w:val="000000"/>
          <w:sz w:val="16"/>
          <w:szCs w:val="16"/>
          <w:bdr w:val="none" w:sz="0" w:space="0" w:color="auto" w:frame="1"/>
          <w:lang w:eastAsia="pt-BR"/>
        </w:rPr>
        <w:t>bootstrap</w:t>
      </w:r>
      <w:proofErr w:type="spellEnd"/>
      <w:r w:rsidRPr="00DB37D0">
        <w:rPr>
          <w:rFonts w:ascii="Consolas" w:eastAsia="Times New Roman" w:hAnsi="Consolas" w:cs="Times New Roman"/>
          <w:color w:val="000000"/>
          <w:sz w:val="16"/>
          <w:szCs w:val="16"/>
          <w:bdr w:val="none" w:sz="0" w:space="0" w:color="auto" w:frame="1"/>
          <w:lang w:eastAsia="pt-BR"/>
        </w:rPr>
        <w:t> --&gt;  </w:t>
      </w:r>
    </w:p>
    <w:p w14:paraId="0777923B" w14:textId="77777777"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&lt;script </w:t>
      </w:r>
      <w:proofErr w:type="spellStart"/>
      <w:r w:rsidRPr="00906E6B">
        <w:rPr>
          <w:rFonts w:ascii="Consolas" w:eastAsia="Times New Roman" w:hAnsi="Consolas" w:cs="Times New Roman"/>
          <w:color w:val="000000"/>
          <w:sz w:val="16"/>
          <w:szCs w:val="16"/>
          <w:bdr w:val="none" w:sz="0" w:space="0" w:color="auto" w:frame="1"/>
          <w:lang w:val="en-US" w:eastAsia="pt-BR"/>
        </w:rPr>
        <w:t>src</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w:t>
      </w:r>
      <w:proofErr w:type="spellStart"/>
      <w:r w:rsidRPr="00906E6B">
        <w:rPr>
          <w:rFonts w:ascii="Consolas" w:eastAsia="Times New Roman" w:hAnsi="Consolas" w:cs="Times New Roman"/>
          <w:color w:val="0000FF"/>
          <w:sz w:val="16"/>
          <w:szCs w:val="16"/>
          <w:bdr w:val="none" w:sz="0" w:space="0" w:color="auto" w:frame="1"/>
          <w:lang w:val="en-US" w:eastAsia="pt-BR"/>
        </w:rPr>
        <w:t>js</w:t>
      </w:r>
      <w:proofErr w:type="spellEnd"/>
      <w:r w:rsidRPr="00906E6B">
        <w:rPr>
          <w:rFonts w:ascii="Consolas" w:eastAsia="Times New Roman" w:hAnsi="Consolas" w:cs="Times New Roman"/>
          <w:color w:val="0000FF"/>
          <w:sz w:val="16"/>
          <w:szCs w:val="16"/>
          <w:bdr w:val="none" w:sz="0" w:space="0" w:color="auto" w:frame="1"/>
          <w:lang w:val="en-US" w:eastAsia="pt-BR"/>
        </w:rPr>
        <w:t>/jquery-3.4.1.min.js"</w:t>
      </w:r>
      <w:r w:rsidRPr="00906E6B">
        <w:rPr>
          <w:rFonts w:ascii="Consolas" w:eastAsia="Times New Roman" w:hAnsi="Consolas" w:cs="Times New Roman"/>
          <w:color w:val="000000"/>
          <w:sz w:val="16"/>
          <w:szCs w:val="16"/>
          <w:bdr w:val="none" w:sz="0" w:space="0" w:color="auto" w:frame="1"/>
          <w:lang w:val="en-US" w:eastAsia="pt-BR"/>
        </w:rPr>
        <w:t>&gt;&lt;/script&gt;  </w:t>
      </w:r>
    </w:p>
    <w:p w14:paraId="1131991C"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 Aqui começa a  geração dos gráficos --&gt;  </w:t>
      </w:r>
    </w:p>
    <w:p w14:paraId="36CB7913"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&lt;script&gt;  </w:t>
      </w:r>
    </w:p>
    <w:p w14:paraId="36F0A6B1"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
    <w:p w14:paraId="4937B781"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w:t>
      </w:r>
      <w:proofErr w:type="spellStart"/>
      <w:r w:rsidRPr="00DB37D0">
        <w:rPr>
          <w:rFonts w:ascii="Consolas" w:eastAsia="Times New Roman" w:hAnsi="Consolas" w:cs="Times New Roman"/>
          <w:color w:val="008200"/>
          <w:sz w:val="16"/>
          <w:szCs w:val="16"/>
          <w:bdr w:val="none" w:sz="0" w:space="0" w:color="auto" w:frame="1"/>
          <w:lang w:eastAsia="pt-BR"/>
        </w:rPr>
        <w:t>instanciacao</w:t>
      </w:r>
      <w:proofErr w:type="spellEnd"/>
      <w:r w:rsidRPr="00DB37D0">
        <w:rPr>
          <w:rFonts w:ascii="Consolas" w:eastAsia="Times New Roman" w:hAnsi="Consolas" w:cs="Times New Roman"/>
          <w:color w:val="008200"/>
          <w:sz w:val="16"/>
          <w:szCs w:val="16"/>
          <w:bdr w:val="none" w:sz="0" w:space="0" w:color="auto" w:frame="1"/>
          <w:lang w:eastAsia="pt-BR"/>
        </w:rPr>
        <w:t> e </w:t>
      </w:r>
      <w:proofErr w:type="spellStart"/>
      <w:r w:rsidRPr="00DB37D0">
        <w:rPr>
          <w:rFonts w:ascii="Consolas" w:eastAsia="Times New Roman" w:hAnsi="Consolas" w:cs="Times New Roman"/>
          <w:color w:val="008200"/>
          <w:sz w:val="16"/>
          <w:szCs w:val="16"/>
          <w:bdr w:val="none" w:sz="0" w:space="0" w:color="auto" w:frame="1"/>
          <w:lang w:eastAsia="pt-BR"/>
        </w:rPr>
        <w:t>identificacao</w:t>
      </w:r>
      <w:proofErr w:type="spellEnd"/>
      <w:r w:rsidRPr="00DB37D0">
        <w:rPr>
          <w:rFonts w:ascii="Consolas" w:eastAsia="Times New Roman" w:hAnsi="Consolas" w:cs="Times New Roman"/>
          <w:color w:val="008200"/>
          <w:sz w:val="16"/>
          <w:szCs w:val="16"/>
          <w:bdr w:val="none" w:sz="0" w:space="0" w:color="auto" w:frame="1"/>
          <w:lang w:eastAsia="pt-BR"/>
        </w:rPr>
        <w:t> do local de </w:t>
      </w:r>
      <w:proofErr w:type="spellStart"/>
      <w:r w:rsidRPr="00DB37D0">
        <w:rPr>
          <w:rFonts w:ascii="Consolas" w:eastAsia="Times New Roman" w:hAnsi="Consolas" w:cs="Times New Roman"/>
          <w:color w:val="008200"/>
          <w:sz w:val="16"/>
          <w:szCs w:val="16"/>
          <w:bdr w:val="none" w:sz="0" w:space="0" w:color="auto" w:frame="1"/>
          <w:lang w:eastAsia="pt-BR"/>
        </w:rPr>
        <w:t>exibicao</w:t>
      </w:r>
      <w:proofErr w:type="spellEnd"/>
      <w:r w:rsidRPr="00DB37D0">
        <w:rPr>
          <w:rFonts w:ascii="Consolas" w:eastAsia="Times New Roman" w:hAnsi="Consolas" w:cs="Times New Roman"/>
          <w:color w:val="008200"/>
          <w:sz w:val="16"/>
          <w:szCs w:val="16"/>
          <w:bdr w:val="none" w:sz="0" w:space="0" w:color="auto" w:frame="1"/>
          <w:lang w:eastAsia="pt-BR"/>
        </w:rPr>
        <w:t> no DOM</w:t>
      </w:r>
      <w:r w:rsidRPr="00DB37D0">
        <w:rPr>
          <w:rFonts w:ascii="Consolas" w:eastAsia="Times New Roman" w:hAnsi="Consolas" w:cs="Times New Roman"/>
          <w:color w:val="000000"/>
          <w:sz w:val="16"/>
          <w:szCs w:val="16"/>
          <w:bdr w:val="none" w:sz="0" w:space="0" w:color="auto" w:frame="1"/>
          <w:lang w:eastAsia="pt-BR"/>
        </w:rPr>
        <w:t>  </w:t>
      </w:r>
    </w:p>
    <w:p w14:paraId="7987BC95"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graficos</w:t>
      </w:r>
      <w:proofErr w:type="spellEnd"/>
      <w:r w:rsidRPr="00DB37D0">
        <w:rPr>
          <w:rFonts w:ascii="Consolas" w:eastAsia="Times New Roman" w:hAnsi="Consolas" w:cs="Times New Roman"/>
          <w:color w:val="000000"/>
          <w:sz w:val="16"/>
          <w:szCs w:val="16"/>
          <w:bdr w:val="none" w:sz="0" w:space="0" w:color="auto" w:frame="1"/>
          <w:lang w:eastAsia="pt-BR"/>
        </w:rPr>
        <w:t> as </w:t>
      </w:r>
      <w:proofErr w:type="spellStart"/>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&gt;  </w:t>
      </w:r>
    </w:p>
    <w:p w14:paraId="675A8F78"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 = ${grafico.tipo}(</w:t>
      </w:r>
      <w:r w:rsidRPr="00DB37D0">
        <w:rPr>
          <w:rFonts w:ascii="Consolas" w:eastAsia="Times New Roman" w:hAnsi="Consolas" w:cs="Times New Roman"/>
          <w:color w:val="0000FF"/>
          <w:sz w:val="16"/>
          <w:szCs w:val="16"/>
          <w:bdr w:val="none" w:sz="0" w:space="0" w:color="auto" w:frame="1"/>
          <w:lang w:eastAsia="pt-BR"/>
        </w:rPr>
        <w:t>"#grafico${grafico_index+1}"</w:t>
      </w:r>
      <w:r w:rsidRPr="00DB37D0">
        <w:rPr>
          <w:rFonts w:ascii="Consolas" w:eastAsia="Times New Roman" w:hAnsi="Consolas" w:cs="Times New Roman"/>
          <w:color w:val="000000"/>
          <w:sz w:val="16"/>
          <w:szCs w:val="16"/>
          <w:bdr w:val="none" w:sz="0" w:space="0" w:color="auto" w:frame="1"/>
          <w:lang w:eastAsia="pt-BR"/>
        </w:rPr>
        <w:t>);  </w:t>
      </w:r>
    </w:p>
    <w:p w14:paraId="183EEBCD"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&gt;  </w:t>
      </w:r>
    </w:p>
    <w:p w14:paraId="40E8DEF4"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
    <w:p w14:paraId="40BE1B6B"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w:t>
      </w:r>
      <w:proofErr w:type="spellStart"/>
      <w:r w:rsidRPr="00DB37D0">
        <w:rPr>
          <w:rFonts w:ascii="Consolas" w:eastAsia="Times New Roman" w:hAnsi="Consolas" w:cs="Times New Roman"/>
          <w:color w:val="008200"/>
          <w:sz w:val="16"/>
          <w:szCs w:val="16"/>
          <w:bdr w:val="none" w:sz="0" w:space="0" w:color="auto" w:frame="1"/>
          <w:lang w:eastAsia="pt-BR"/>
        </w:rPr>
        <w:t>Especificacao</w:t>
      </w:r>
      <w:proofErr w:type="spellEnd"/>
      <w:r w:rsidRPr="00DB37D0">
        <w:rPr>
          <w:rFonts w:ascii="Consolas" w:eastAsia="Times New Roman" w:hAnsi="Consolas" w:cs="Times New Roman"/>
          <w:color w:val="008200"/>
          <w:sz w:val="16"/>
          <w:szCs w:val="16"/>
          <w:bdr w:val="none" w:sz="0" w:space="0" w:color="auto" w:frame="1"/>
          <w:lang w:eastAsia="pt-BR"/>
        </w:rPr>
        <w:t> da fonte de dados</w:t>
      </w:r>
      <w:r w:rsidRPr="00DB37D0">
        <w:rPr>
          <w:rFonts w:ascii="Consolas" w:eastAsia="Times New Roman" w:hAnsi="Consolas" w:cs="Times New Roman"/>
          <w:color w:val="000000"/>
          <w:sz w:val="16"/>
          <w:szCs w:val="16"/>
          <w:bdr w:val="none" w:sz="0" w:space="0" w:color="auto" w:frame="1"/>
          <w:lang w:eastAsia="pt-BR"/>
        </w:rPr>
        <w:t>  </w:t>
      </w:r>
    </w:p>
    <w:p w14:paraId="582EBD79"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url</w:t>
      </w:r>
      <w:proofErr w:type="spellEnd"/>
      <w:r w:rsidRPr="00DB37D0">
        <w:rPr>
          <w:rFonts w:ascii="Consolas" w:eastAsia="Times New Roman" w:hAnsi="Consolas" w:cs="Times New Roman"/>
          <w:color w:val="000000"/>
          <w:sz w:val="16"/>
          <w:szCs w:val="16"/>
          <w:bdr w:val="none" w:sz="0" w:space="0" w:color="auto" w:frame="1"/>
          <w:lang w:eastAsia="pt-BR"/>
        </w:rPr>
        <w:t> = </w:t>
      </w:r>
      <w:r w:rsidRPr="00DB37D0">
        <w:rPr>
          <w:rFonts w:ascii="Consolas" w:eastAsia="Times New Roman" w:hAnsi="Consolas" w:cs="Times New Roman"/>
          <w:color w:val="0000FF"/>
          <w:sz w:val="16"/>
          <w:szCs w:val="16"/>
          <w:bdr w:val="none" w:sz="0" w:space="0" w:color="auto" w:frame="1"/>
          <w:lang w:eastAsia="pt-BR"/>
        </w:rPr>
        <w:t>"data/${arquivo}"</w:t>
      </w:r>
      <w:r w:rsidRPr="00DB37D0">
        <w:rPr>
          <w:rFonts w:ascii="Consolas" w:eastAsia="Times New Roman" w:hAnsi="Consolas" w:cs="Times New Roman"/>
          <w:color w:val="000000"/>
          <w:sz w:val="16"/>
          <w:szCs w:val="16"/>
          <w:bdr w:val="none" w:sz="0" w:space="0" w:color="auto" w:frame="1"/>
          <w:lang w:eastAsia="pt-BR"/>
        </w:rPr>
        <w:t>;  </w:t>
      </w:r>
    </w:p>
    <w:p w14:paraId="1427B07D"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
    <w:p w14:paraId="51AA639B" w14:textId="77777777"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d3.csv(</w:t>
      </w:r>
      <w:proofErr w:type="spellStart"/>
      <w:r w:rsidRPr="00906E6B">
        <w:rPr>
          <w:rFonts w:ascii="Consolas" w:eastAsia="Times New Roman" w:hAnsi="Consolas" w:cs="Times New Roman"/>
          <w:color w:val="000000"/>
          <w:sz w:val="16"/>
          <w:szCs w:val="16"/>
          <w:bdr w:val="none" w:sz="0" w:space="0" w:color="auto" w:frame="1"/>
          <w:lang w:val="en-US" w:eastAsia="pt-BR"/>
        </w:rPr>
        <w:t>url</w:t>
      </w:r>
      <w:proofErr w:type="spellEnd"/>
      <w:r w:rsidRPr="00906E6B">
        <w:rPr>
          <w:rFonts w:ascii="Consolas" w:eastAsia="Times New Roman" w:hAnsi="Consolas" w:cs="Times New Roman"/>
          <w:color w:val="000000"/>
          <w:sz w:val="16"/>
          <w:szCs w:val="16"/>
          <w:bdr w:val="none" w:sz="0" w:space="0" w:color="auto" w:frame="1"/>
          <w:lang w:val="en-US" w:eastAsia="pt-BR"/>
        </w:rPr>
        <w:t>, function (err, data) {  </w:t>
      </w:r>
    </w:p>
    <w:p w14:paraId="10BC13FE"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906E6B">
        <w:rPr>
          <w:rFonts w:ascii="Consolas" w:eastAsia="Times New Roman" w:hAnsi="Consolas" w:cs="Times New Roman"/>
          <w:color w:val="000000"/>
          <w:sz w:val="16"/>
          <w:szCs w:val="16"/>
          <w:bdr w:val="none" w:sz="0" w:space="0" w:color="auto" w:frame="1"/>
          <w:lang w:val="en-US" w:eastAsia="pt-BR"/>
        </w:rPr>
        <w:t>        </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err</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b/>
          <w:bCs/>
          <w:color w:val="006699"/>
          <w:sz w:val="16"/>
          <w:szCs w:val="16"/>
          <w:bdr w:val="none" w:sz="0" w:space="0" w:color="auto" w:frame="1"/>
          <w:lang w:eastAsia="pt-BR"/>
        </w:rPr>
        <w:t>throw</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err</w:t>
      </w:r>
      <w:proofErr w:type="spellEnd"/>
      <w:r w:rsidRPr="00DB37D0">
        <w:rPr>
          <w:rFonts w:ascii="Consolas" w:eastAsia="Times New Roman" w:hAnsi="Consolas" w:cs="Times New Roman"/>
          <w:color w:val="000000"/>
          <w:sz w:val="16"/>
          <w:szCs w:val="16"/>
          <w:bdr w:val="none" w:sz="0" w:space="0" w:color="auto" w:frame="1"/>
          <w:lang w:eastAsia="pt-BR"/>
        </w:rPr>
        <w:t>;  </w:t>
      </w:r>
    </w:p>
    <w:p w14:paraId="1A57B338"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ndx</w:t>
      </w:r>
      <w:proofErr w:type="spellEnd"/>
      <w:r w:rsidRPr="00DB37D0">
        <w:rPr>
          <w:rFonts w:ascii="Consolas" w:eastAsia="Times New Roman" w:hAnsi="Consolas" w:cs="Times New Roman"/>
          <w:color w:val="000000"/>
          <w:sz w:val="16"/>
          <w:szCs w:val="16"/>
          <w:bdr w:val="none" w:sz="0" w:space="0" w:color="auto" w:frame="1"/>
          <w:lang w:eastAsia="pt-BR"/>
        </w:rPr>
        <w:t> = </w:t>
      </w:r>
      <w:proofErr w:type="spellStart"/>
      <w:r w:rsidRPr="00DB37D0">
        <w:rPr>
          <w:rFonts w:ascii="Consolas" w:eastAsia="Times New Roman" w:hAnsi="Consolas" w:cs="Times New Roman"/>
          <w:color w:val="000000"/>
          <w:sz w:val="16"/>
          <w:szCs w:val="16"/>
          <w:bdr w:val="none" w:sz="0" w:space="0" w:color="auto" w:frame="1"/>
          <w:lang w:eastAsia="pt-BR"/>
        </w:rPr>
        <w:t>crossfilter</w:t>
      </w:r>
      <w:proofErr w:type="spellEnd"/>
      <w:r w:rsidRPr="00DB37D0">
        <w:rPr>
          <w:rFonts w:ascii="Consolas" w:eastAsia="Times New Roman" w:hAnsi="Consolas" w:cs="Times New Roman"/>
          <w:color w:val="000000"/>
          <w:sz w:val="16"/>
          <w:szCs w:val="16"/>
          <w:bdr w:val="none" w:sz="0" w:space="0" w:color="auto" w:frame="1"/>
          <w:lang w:eastAsia="pt-BR"/>
        </w:rPr>
        <w:t>(data);  </w:t>
      </w:r>
    </w:p>
    <w:p w14:paraId="31832ACF"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
    <w:p w14:paraId="100E1B46"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//Estabelecimento da </w:t>
      </w:r>
      <w:proofErr w:type="spellStart"/>
      <w:r w:rsidRPr="00DB37D0">
        <w:rPr>
          <w:rFonts w:ascii="Consolas" w:eastAsia="Times New Roman" w:hAnsi="Consolas" w:cs="Times New Roman"/>
          <w:color w:val="008200"/>
          <w:sz w:val="16"/>
          <w:szCs w:val="16"/>
          <w:bdr w:val="none" w:sz="0" w:space="0" w:color="auto" w:frame="1"/>
          <w:lang w:eastAsia="pt-BR"/>
        </w:rPr>
        <w:t>dimensao</w:t>
      </w:r>
      <w:proofErr w:type="spellEnd"/>
      <w:r w:rsidRPr="00DB37D0">
        <w:rPr>
          <w:rFonts w:ascii="Consolas" w:eastAsia="Times New Roman" w:hAnsi="Consolas" w:cs="Times New Roman"/>
          <w:color w:val="008200"/>
          <w:sz w:val="16"/>
          <w:szCs w:val="16"/>
          <w:bdr w:val="none" w:sz="0" w:space="0" w:color="auto" w:frame="1"/>
          <w:lang w:eastAsia="pt-BR"/>
        </w:rPr>
        <w:t> principal do </w:t>
      </w:r>
      <w:proofErr w:type="spellStart"/>
      <w:r w:rsidRPr="00DB37D0">
        <w:rPr>
          <w:rFonts w:ascii="Consolas" w:eastAsia="Times New Roman" w:hAnsi="Consolas" w:cs="Times New Roman"/>
          <w:color w:val="0082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  </w:t>
      </w:r>
    </w:p>
    <w:p w14:paraId="0838F844"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graficos</w:t>
      </w:r>
      <w:proofErr w:type="spellEnd"/>
      <w:r w:rsidRPr="00DB37D0">
        <w:rPr>
          <w:rFonts w:ascii="Consolas" w:eastAsia="Times New Roman" w:hAnsi="Consolas" w:cs="Times New Roman"/>
          <w:color w:val="000000"/>
          <w:sz w:val="16"/>
          <w:szCs w:val="16"/>
          <w:bdr w:val="none" w:sz="0" w:space="0" w:color="auto" w:frame="1"/>
          <w:lang w:eastAsia="pt-BR"/>
        </w:rPr>
        <w:t> as </w:t>
      </w:r>
      <w:proofErr w:type="spellStart"/>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&gt;  </w:t>
      </w:r>
    </w:p>
    <w:p w14:paraId="0C990626"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}Dim = ndx.dimension(d =&gt; d.${grafico.atributoX});  </w:t>
      </w:r>
    </w:p>
    <w:p w14:paraId="658D912E"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&gt;  </w:t>
      </w:r>
    </w:p>
    <w:p w14:paraId="03078674"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
    <w:p w14:paraId="52BDC377"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//Redutores</w:t>
      </w:r>
      <w:r w:rsidRPr="00DB37D0">
        <w:rPr>
          <w:rFonts w:ascii="Consolas" w:eastAsia="Times New Roman" w:hAnsi="Consolas" w:cs="Times New Roman"/>
          <w:color w:val="000000"/>
          <w:sz w:val="16"/>
          <w:szCs w:val="16"/>
          <w:bdr w:val="none" w:sz="0" w:space="0" w:color="auto" w:frame="1"/>
          <w:lang w:eastAsia="pt-BR"/>
        </w:rPr>
        <w:t>  </w:t>
      </w:r>
    </w:p>
    <w:p w14:paraId="55009655"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graficos</w:t>
      </w:r>
      <w:proofErr w:type="spellEnd"/>
      <w:r w:rsidRPr="00DB37D0">
        <w:rPr>
          <w:rFonts w:ascii="Consolas" w:eastAsia="Times New Roman" w:hAnsi="Consolas" w:cs="Times New Roman"/>
          <w:color w:val="000000"/>
          <w:sz w:val="16"/>
          <w:szCs w:val="16"/>
          <w:bdr w:val="none" w:sz="0" w:space="0" w:color="auto" w:frame="1"/>
          <w:lang w:eastAsia="pt-BR"/>
        </w:rPr>
        <w:t> as </w:t>
      </w:r>
      <w:proofErr w:type="spellStart"/>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&gt;  </w:t>
      </w:r>
    </w:p>
    <w:p w14:paraId="12940D27"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grafico.grouping</w:t>
      </w:r>
      <w:proofErr w:type="spellEnd"/>
      <w:r w:rsidRPr="00DB37D0">
        <w:rPr>
          <w:rFonts w:ascii="Consolas" w:eastAsia="Times New Roman" w:hAnsi="Consolas" w:cs="Times New Roman"/>
          <w:color w:val="000000"/>
          <w:sz w:val="16"/>
          <w:szCs w:val="16"/>
          <w:bdr w:val="none" w:sz="0" w:space="0" w:color="auto" w:frame="1"/>
          <w:lang w:eastAsia="pt-BR"/>
        </w:rPr>
        <w:t> == </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&gt;  </w:t>
      </w:r>
    </w:p>
    <w:p w14:paraId="54C95594"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}Group =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}Dim.group().reduceSum(d =&gt; d.${grafico.atributoY});  </w:t>
      </w:r>
    </w:p>
    <w:p w14:paraId="4AE4E263"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}minX =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}Dim.bottom(</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C00000"/>
          <w:sz w:val="16"/>
          <w:szCs w:val="16"/>
          <w:bdr w:val="none" w:sz="0" w:space="0" w:color="auto" w:frame="1"/>
          <w:lang w:eastAsia="pt-BR"/>
        </w:rPr>
        <w:t>0</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0000FF"/>
          <w:sz w:val="16"/>
          <w:szCs w:val="16"/>
          <w:bdr w:val="none" w:sz="0" w:space="0" w:color="auto" w:frame="1"/>
          <w:lang w:eastAsia="pt-BR"/>
        </w:rPr>
        <w:t>"${grafico.atributoY}"</w:t>
      </w:r>
      <w:r w:rsidRPr="00DB37D0">
        <w:rPr>
          <w:rFonts w:ascii="Consolas" w:eastAsia="Times New Roman" w:hAnsi="Consolas" w:cs="Times New Roman"/>
          <w:color w:val="000000"/>
          <w:sz w:val="16"/>
          <w:szCs w:val="16"/>
          <w:bdr w:val="none" w:sz="0" w:space="0" w:color="auto" w:frame="1"/>
          <w:lang w:eastAsia="pt-BR"/>
        </w:rPr>
        <w:t>];  </w:t>
      </w:r>
    </w:p>
    <w:p w14:paraId="49CDBEB7"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}maxX =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}Group.top(</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).value;  </w:t>
      </w:r>
    </w:p>
    <w:p w14:paraId="751A48A5"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b/>
          <w:bCs/>
          <w:color w:val="006699"/>
          <w:sz w:val="16"/>
          <w:szCs w:val="16"/>
          <w:bdr w:val="none" w:sz="0" w:space="0" w:color="auto" w:frame="1"/>
          <w:lang w:eastAsia="pt-BR"/>
        </w:rPr>
        <w:t>else</w:t>
      </w:r>
      <w:proofErr w:type="spellEnd"/>
      <w:r w:rsidRPr="00DB37D0">
        <w:rPr>
          <w:rFonts w:ascii="Consolas" w:eastAsia="Times New Roman" w:hAnsi="Consolas" w:cs="Times New Roman"/>
          <w:color w:val="000000"/>
          <w:sz w:val="16"/>
          <w:szCs w:val="16"/>
          <w:bdr w:val="none" w:sz="0" w:space="0" w:color="auto" w:frame="1"/>
          <w:lang w:eastAsia="pt-BR"/>
        </w:rPr>
        <w:t>&gt;  </w:t>
      </w:r>
    </w:p>
    <w:p w14:paraId="0C61DDCD"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}Group =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}Dim.group();  </w:t>
      </w:r>
    </w:p>
    <w:p w14:paraId="2186BEB1"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}minX =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}Dim.bottom(</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C00000"/>
          <w:sz w:val="16"/>
          <w:szCs w:val="16"/>
          <w:bdr w:val="none" w:sz="0" w:space="0" w:color="auto" w:frame="1"/>
          <w:lang w:eastAsia="pt-BR"/>
        </w:rPr>
        <w:t>0</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0000FF"/>
          <w:sz w:val="16"/>
          <w:szCs w:val="16"/>
          <w:bdr w:val="none" w:sz="0" w:space="0" w:color="auto" w:frame="1"/>
          <w:lang w:eastAsia="pt-BR"/>
        </w:rPr>
        <w:t>"${grafico.atributoX}"</w:t>
      </w:r>
      <w:r w:rsidRPr="00DB37D0">
        <w:rPr>
          <w:rFonts w:ascii="Consolas" w:eastAsia="Times New Roman" w:hAnsi="Consolas" w:cs="Times New Roman"/>
          <w:color w:val="000000"/>
          <w:sz w:val="16"/>
          <w:szCs w:val="16"/>
          <w:bdr w:val="none" w:sz="0" w:space="0" w:color="auto" w:frame="1"/>
          <w:lang w:eastAsia="pt-BR"/>
        </w:rPr>
        <w:t>];  </w:t>
      </w:r>
    </w:p>
    <w:p w14:paraId="494E4F23"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}maxX =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}Dim.top(</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C00000"/>
          <w:sz w:val="16"/>
          <w:szCs w:val="16"/>
          <w:bdr w:val="none" w:sz="0" w:space="0" w:color="auto" w:frame="1"/>
          <w:lang w:eastAsia="pt-BR"/>
        </w:rPr>
        <w:t>0</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0000FF"/>
          <w:sz w:val="16"/>
          <w:szCs w:val="16"/>
          <w:bdr w:val="none" w:sz="0" w:space="0" w:color="auto" w:frame="1"/>
          <w:lang w:eastAsia="pt-BR"/>
        </w:rPr>
        <w:t>"${grafico.atributoX}"</w:t>
      </w:r>
      <w:r w:rsidRPr="00DB37D0">
        <w:rPr>
          <w:rFonts w:ascii="Consolas" w:eastAsia="Times New Roman" w:hAnsi="Consolas" w:cs="Times New Roman"/>
          <w:color w:val="000000"/>
          <w:sz w:val="16"/>
          <w:szCs w:val="16"/>
          <w:bdr w:val="none" w:sz="0" w:space="0" w:color="auto" w:frame="1"/>
          <w:lang w:eastAsia="pt-BR"/>
        </w:rPr>
        <w:t>];  </w:t>
      </w:r>
    </w:p>
    <w:p w14:paraId="5C3ECC74"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&gt;  </w:t>
      </w:r>
    </w:p>
    <w:p w14:paraId="703656B4"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&gt;  </w:t>
      </w:r>
    </w:p>
    <w:p w14:paraId="6FA92C0D"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
    <w:p w14:paraId="480BE7E2"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w:t>
      </w:r>
      <w:proofErr w:type="spellStart"/>
      <w:r w:rsidRPr="00DB37D0">
        <w:rPr>
          <w:rFonts w:ascii="Consolas" w:eastAsia="Times New Roman" w:hAnsi="Consolas" w:cs="Times New Roman"/>
          <w:color w:val="008200"/>
          <w:sz w:val="16"/>
          <w:szCs w:val="16"/>
          <w:bdr w:val="none" w:sz="0" w:space="0" w:color="auto" w:frame="1"/>
          <w:lang w:eastAsia="pt-BR"/>
        </w:rPr>
        <w:t>Parametros</w:t>
      </w:r>
      <w:proofErr w:type="spellEnd"/>
      <w:r w:rsidRPr="00DB37D0">
        <w:rPr>
          <w:rFonts w:ascii="Consolas" w:eastAsia="Times New Roman" w:hAnsi="Consolas" w:cs="Times New Roman"/>
          <w:color w:val="008200"/>
          <w:sz w:val="16"/>
          <w:szCs w:val="16"/>
          <w:bdr w:val="none" w:sz="0" w:space="0" w:color="auto" w:frame="1"/>
          <w:lang w:eastAsia="pt-BR"/>
        </w:rPr>
        <w:t> </w:t>
      </w:r>
      <w:proofErr w:type="spellStart"/>
      <w:r w:rsidRPr="00DB37D0">
        <w:rPr>
          <w:rFonts w:ascii="Consolas" w:eastAsia="Times New Roman" w:hAnsi="Consolas" w:cs="Times New Roman"/>
          <w:color w:val="008200"/>
          <w:sz w:val="16"/>
          <w:szCs w:val="16"/>
          <w:bdr w:val="none" w:sz="0" w:space="0" w:color="auto" w:frame="1"/>
          <w:lang w:eastAsia="pt-BR"/>
        </w:rPr>
        <w:t>especificos</w:t>
      </w:r>
      <w:proofErr w:type="spellEnd"/>
      <w:r w:rsidRPr="00DB37D0">
        <w:rPr>
          <w:rFonts w:ascii="Consolas" w:eastAsia="Times New Roman" w:hAnsi="Consolas" w:cs="Times New Roman"/>
          <w:color w:val="008200"/>
          <w:sz w:val="16"/>
          <w:szCs w:val="16"/>
          <w:bdr w:val="none" w:sz="0" w:space="0" w:color="auto" w:frame="1"/>
          <w:lang w:eastAsia="pt-BR"/>
        </w:rPr>
        <w:t> de cada </w:t>
      </w:r>
      <w:proofErr w:type="spellStart"/>
      <w:r w:rsidRPr="00DB37D0">
        <w:rPr>
          <w:rFonts w:ascii="Consolas" w:eastAsia="Times New Roman" w:hAnsi="Consolas" w:cs="Times New Roman"/>
          <w:color w:val="0082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  </w:t>
      </w:r>
    </w:p>
    <w:p w14:paraId="0BCB9801"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graficos</w:t>
      </w:r>
      <w:proofErr w:type="spellEnd"/>
      <w:r w:rsidRPr="00DB37D0">
        <w:rPr>
          <w:rFonts w:ascii="Consolas" w:eastAsia="Times New Roman" w:hAnsi="Consolas" w:cs="Times New Roman"/>
          <w:color w:val="000000"/>
          <w:sz w:val="16"/>
          <w:szCs w:val="16"/>
          <w:bdr w:val="none" w:sz="0" w:space="0" w:color="auto" w:frame="1"/>
          <w:lang w:eastAsia="pt-BR"/>
        </w:rPr>
        <w:t> as </w:t>
      </w:r>
      <w:proofErr w:type="spellStart"/>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&gt;  </w:t>
      </w:r>
    </w:p>
    <w:p w14:paraId="1C931C1B"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spellStart"/>
      <w:proofErr w:type="gramStart"/>
      <w:r w:rsidRPr="00DB37D0">
        <w:rPr>
          <w:rFonts w:ascii="Consolas" w:eastAsia="Times New Roman" w:hAnsi="Consolas" w:cs="Times New Roman"/>
          <w:color w:val="000000"/>
          <w:sz w:val="16"/>
          <w:szCs w:val="16"/>
          <w:bdr w:val="none" w:sz="0" w:space="0" w:color="auto" w:frame="1"/>
          <w:lang w:eastAsia="pt-BR"/>
        </w:rPr>
        <w:t>grafico</w:t>
      </w:r>
      <w:proofErr w:type="spellEnd"/>
      <w:proofErr w:type="gramEnd"/>
      <w:r w:rsidRPr="00DB37D0">
        <w:rPr>
          <w:rFonts w:ascii="Consolas" w:eastAsia="Times New Roman" w:hAnsi="Consolas" w:cs="Times New Roman"/>
          <w:color w:val="000000"/>
          <w:sz w:val="16"/>
          <w:szCs w:val="16"/>
          <w:bdr w:val="none" w:sz="0" w:space="0" w:color="auto" w:frame="1"/>
          <w:lang w:eastAsia="pt-BR"/>
        </w:rPr>
        <w:t>${grafico_index+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  </w:t>
      </w:r>
    </w:p>
    <w:p w14:paraId="52AA050F"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grafico.tipo</w:t>
      </w:r>
      <w:proofErr w:type="spellEnd"/>
      <w:r w:rsidRPr="00DB37D0">
        <w:rPr>
          <w:rFonts w:ascii="Consolas" w:eastAsia="Times New Roman" w:hAnsi="Consolas" w:cs="Times New Roman"/>
          <w:color w:val="000000"/>
          <w:sz w:val="16"/>
          <w:szCs w:val="16"/>
          <w:bdr w:val="none" w:sz="0" w:space="0" w:color="auto" w:frame="1"/>
          <w:lang w:eastAsia="pt-BR"/>
        </w:rPr>
        <w:t> != </w:t>
      </w:r>
      <w:r w:rsidRPr="00DB37D0">
        <w:rPr>
          <w:rFonts w:ascii="Consolas" w:eastAsia="Times New Roman" w:hAnsi="Consolas" w:cs="Times New Roman"/>
          <w:color w:val="0000FF"/>
          <w:sz w:val="16"/>
          <w:szCs w:val="16"/>
          <w:bdr w:val="none" w:sz="0" w:space="0" w:color="auto" w:frame="1"/>
          <w:lang w:eastAsia="pt-BR"/>
        </w:rPr>
        <w:t>"</w:t>
      </w:r>
      <w:proofErr w:type="spellStart"/>
      <w:proofErr w:type="gramStart"/>
      <w:r w:rsidRPr="00DB37D0">
        <w:rPr>
          <w:rFonts w:ascii="Consolas" w:eastAsia="Times New Roman" w:hAnsi="Consolas" w:cs="Times New Roman"/>
          <w:color w:val="0000FF"/>
          <w:sz w:val="16"/>
          <w:szCs w:val="16"/>
          <w:bdr w:val="none" w:sz="0" w:space="0" w:color="auto" w:frame="1"/>
          <w:lang w:eastAsia="pt-BR"/>
        </w:rPr>
        <w:t>dc.</w:t>
      </w:r>
      <w:proofErr w:type="gramEnd"/>
      <w:r w:rsidRPr="00DB37D0">
        <w:rPr>
          <w:rFonts w:ascii="Consolas" w:eastAsia="Times New Roman" w:hAnsi="Consolas" w:cs="Times New Roman"/>
          <w:color w:val="0000FF"/>
          <w:sz w:val="16"/>
          <w:szCs w:val="16"/>
          <w:bdr w:val="none" w:sz="0" w:space="0" w:color="auto" w:frame="1"/>
          <w:lang w:eastAsia="pt-BR"/>
        </w:rPr>
        <w:t>lineChart</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  </w:t>
      </w:r>
    </w:p>
    <w:p w14:paraId="5F90F4B4"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w:t>
      </w:r>
      <w:proofErr w:type="gramStart"/>
      <w:r w:rsidRPr="00DB37D0">
        <w:rPr>
          <w:rFonts w:ascii="Consolas" w:eastAsia="Times New Roman" w:hAnsi="Consolas" w:cs="Times New Roman"/>
          <w:color w:val="008200"/>
          <w:sz w:val="16"/>
          <w:szCs w:val="16"/>
          <w:bdr w:val="none" w:sz="0" w:space="0" w:color="auto" w:frame="1"/>
          <w:lang w:eastAsia="pt-BR"/>
        </w:rPr>
        <w:t>Exibe</w:t>
      </w:r>
      <w:proofErr w:type="gramEnd"/>
      <w:r w:rsidRPr="00DB37D0">
        <w:rPr>
          <w:rFonts w:ascii="Consolas" w:eastAsia="Times New Roman" w:hAnsi="Consolas" w:cs="Times New Roman"/>
          <w:color w:val="008200"/>
          <w:sz w:val="16"/>
          <w:szCs w:val="16"/>
          <w:bdr w:val="none" w:sz="0" w:space="0" w:color="auto" w:frame="1"/>
          <w:lang w:eastAsia="pt-BR"/>
        </w:rPr>
        <w:t> os </w:t>
      </w:r>
      <w:r w:rsidR="00D8651A">
        <w:rPr>
          <w:rFonts w:ascii="Consolas" w:eastAsia="Times New Roman" w:hAnsi="Consolas" w:cs="Times New Roman"/>
          <w:color w:val="008200"/>
          <w:sz w:val="16"/>
          <w:szCs w:val="16"/>
          <w:bdr w:val="none" w:sz="0" w:space="0" w:color="auto" w:frame="1"/>
          <w:lang w:eastAsia="pt-BR"/>
        </w:rPr>
        <w:t>cinco</w:t>
      </w:r>
      <w:r w:rsidRPr="00DB37D0">
        <w:rPr>
          <w:rFonts w:ascii="Consolas" w:eastAsia="Times New Roman" w:hAnsi="Consolas" w:cs="Times New Roman"/>
          <w:color w:val="008200"/>
          <w:sz w:val="16"/>
          <w:szCs w:val="16"/>
          <w:bdr w:val="none" w:sz="0" w:space="0" w:color="auto" w:frame="1"/>
          <w:lang w:eastAsia="pt-BR"/>
        </w:rPr>
        <w:t> atributos com valores mais altos, agrupando os demais em Others</w:t>
      </w:r>
      <w:r w:rsidRPr="00DB37D0">
        <w:rPr>
          <w:rFonts w:ascii="Consolas" w:eastAsia="Times New Roman" w:hAnsi="Consolas" w:cs="Times New Roman"/>
          <w:color w:val="000000"/>
          <w:sz w:val="16"/>
          <w:szCs w:val="16"/>
          <w:bdr w:val="none" w:sz="0" w:space="0" w:color="auto" w:frame="1"/>
          <w:lang w:eastAsia="pt-BR"/>
        </w:rPr>
        <w:t>  </w:t>
      </w:r>
    </w:p>
    <w:p w14:paraId="57087894"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spellStart"/>
      <w:proofErr w:type="gramStart"/>
      <w:r w:rsidRPr="00DB37D0">
        <w:rPr>
          <w:rFonts w:ascii="Consolas" w:eastAsia="Times New Roman" w:hAnsi="Consolas" w:cs="Times New Roman"/>
          <w:color w:val="000000"/>
          <w:sz w:val="16"/>
          <w:szCs w:val="16"/>
          <w:bdr w:val="none" w:sz="0" w:space="0" w:color="auto" w:frame="1"/>
          <w:lang w:eastAsia="pt-BR"/>
        </w:rPr>
        <w:t>cap</w:t>
      </w:r>
      <w:proofErr w:type="spellEnd"/>
      <w:r w:rsidRPr="00DB37D0">
        <w:rPr>
          <w:rFonts w:ascii="Consolas" w:eastAsia="Times New Roman" w:hAnsi="Consolas" w:cs="Times New Roman"/>
          <w:color w:val="000000"/>
          <w:sz w:val="16"/>
          <w:szCs w:val="16"/>
          <w:bdr w:val="none" w:sz="0" w:space="0" w:color="auto" w:frame="1"/>
          <w:lang w:eastAsia="pt-BR"/>
        </w:rPr>
        <w:t>(</w:t>
      </w:r>
      <w:proofErr w:type="gramEnd"/>
      <w:r w:rsidR="00D8651A">
        <w:rPr>
          <w:rFonts w:ascii="Consolas" w:eastAsia="Times New Roman" w:hAnsi="Consolas" w:cs="Times New Roman"/>
          <w:color w:val="C00000"/>
          <w:sz w:val="16"/>
          <w:szCs w:val="16"/>
          <w:bdr w:val="none" w:sz="0" w:space="0" w:color="auto" w:frame="1"/>
          <w:lang w:eastAsia="pt-BR"/>
        </w:rPr>
        <w:t>5</w:t>
      </w:r>
      <w:r w:rsidRPr="00DB37D0">
        <w:rPr>
          <w:rFonts w:ascii="Consolas" w:eastAsia="Times New Roman" w:hAnsi="Consolas" w:cs="Times New Roman"/>
          <w:color w:val="000000"/>
          <w:sz w:val="16"/>
          <w:szCs w:val="16"/>
          <w:bdr w:val="none" w:sz="0" w:space="0" w:color="auto" w:frame="1"/>
          <w:lang w:eastAsia="pt-BR"/>
        </w:rPr>
        <w:t>)  </w:t>
      </w:r>
    </w:p>
    <w:p w14:paraId="7B06A1C6"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&gt;  </w:t>
      </w:r>
    </w:p>
    <w:p w14:paraId="48792B3B"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spellStart"/>
      <w:proofErr w:type="gramStart"/>
      <w:r w:rsidRPr="00DB37D0">
        <w:rPr>
          <w:rFonts w:ascii="Consolas" w:eastAsia="Times New Roman" w:hAnsi="Consolas" w:cs="Times New Roman"/>
          <w:color w:val="000000"/>
          <w:sz w:val="16"/>
          <w:szCs w:val="16"/>
          <w:bdr w:val="none" w:sz="0" w:space="0" w:color="auto" w:frame="1"/>
          <w:lang w:eastAsia="pt-BR"/>
        </w:rPr>
        <w:t>dimension</w:t>
      </w:r>
      <w:proofErr w:type="spellEnd"/>
      <w:r w:rsidRPr="00DB37D0">
        <w:rPr>
          <w:rFonts w:ascii="Consolas" w:eastAsia="Times New Roman" w:hAnsi="Consolas" w:cs="Times New Roman"/>
          <w:color w:val="000000"/>
          <w:sz w:val="16"/>
          <w:szCs w:val="16"/>
          <w:bdr w:val="none" w:sz="0" w:space="0" w:color="auto" w:frame="1"/>
          <w:lang w:eastAsia="pt-BR"/>
        </w:rPr>
        <w:t>(</w:t>
      </w:r>
      <w:proofErr w:type="spellStart"/>
      <w:proofErr w:type="gramEnd"/>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w:t>
      </w:r>
      <w:proofErr w:type="spellStart"/>
      <w:r w:rsidRPr="00DB37D0">
        <w:rPr>
          <w:rFonts w:ascii="Consolas" w:eastAsia="Times New Roman" w:hAnsi="Consolas" w:cs="Times New Roman"/>
          <w:color w:val="000000"/>
          <w:sz w:val="16"/>
          <w:szCs w:val="16"/>
          <w:bdr w:val="none" w:sz="0" w:space="0" w:color="auto" w:frame="1"/>
          <w:lang w:eastAsia="pt-BR"/>
        </w:rPr>
        <w:t>Dim</w:t>
      </w:r>
      <w:proofErr w:type="spellEnd"/>
      <w:r w:rsidRPr="00DB37D0">
        <w:rPr>
          <w:rFonts w:ascii="Consolas" w:eastAsia="Times New Roman" w:hAnsi="Consolas" w:cs="Times New Roman"/>
          <w:color w:val="000000"/>
          <w:sz w:val="16"/>
          <w:szCs w:val="16"/>
          <w:bdr w:val="none" w:sz="0" w:space="0" w:color="auto" w:frame="1"/>
          <w:lang w:eastAsia="pt-BR"/>
        </w:rPr>
        <w:t>)  </w:t>
      </w:r>
    </w:p>
    <w:p w14:paraId="6B7C4B7A"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spellStart"/>
      <w:proofErr w:type="gramStart"/>
      <w:r w:rsidRPr="00DB37D0">
        <w:rPr>
          <w:rFonts w:ascii="Consolas" w:eastAsia="Times New Roman" w:hAnsi="Consolas" w:cs="Times New Roman"/>
          <w:color w:val="000000"/>
          <w:sz w:val="16"/>
          <w:szCs w:val="16"/>
          <w:bdr w:val="none" w:sz="0" w:space="0" w:color="auto" w:frame="1"/>
          <w:lang w:eastAsia="pt-BR"/>
        </w:rPr>
        <w:t>group</w:t>
      </w:r>
      <w:proofErr w:type="spellEnd"/>
      <w:r w:rsidRPr="00DB37D0">
        <w:rPr>
          <w:rFonts w:ascii="Consolas" w:eastAsia="Times New Roman" w:hAnsi="Consolas" w:cs="Times New Roman"/>
          <w:color w:val="000000"/>
          <w:sz w:val="16"/>
          <w:szCs w:val="16"/>
          <w:bdr w:val="none" w:sz="0" w:space="0" w:color="auto" w:frame="1"/>
          <w:lang w:eastAsia="pt-BR"/>
        </w:rPr>
        <w:t>(</w:t>
      </w:r>
      <w:proofErr w:type="spellStart"/>
      <w:proofErr w:type="gramEnd"/>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w:t>
      </w:r>
      <w:proofErr w:type="spellStart"/>
      <w:r w:rsidRPr="00DB37D0">
        <w:rPr>
          <w:rFonts w:ascii="Consolas" w:eastAsia="Times New Roman" w:hAnsi="Consolas" w:cs="Times New Roman"/>
          <w:color w:val="000000"/>
          <w:sz w:val="16"/>
          <w:szCs w:val="16"/>
          <w:bdr w:val="none" w:sz="0" w:space="0" w:color="auto" w:frame="1"/>
          <w:lang w:eastAsia="pt-BR"/>
        </w:rPr>
        <w:t>Group</w:t>
      </w:r>
      <w:proofErr w:type="spellEnd"/>
      <w:r w:rsidRPr="00DB37D0">
        <w:rPr>
          <w:rFonts w:ascii="Consolas" w:eastAsia="Times New Roman" w:hAnsi="Consolas" w:cs="Times New Roman"/>
          <w:color w:val="000000"/>
          <w:sz w:val="16"/>
          <w:szCs w:val="16"/>
          <w:bdr w:val="none" w:sz="0" w:space="0" w:color="auto" w:frame="1"/>
          <w:lang w:eastAsia="pt-BR"/>
        </w:rPr>
        <w:t>)  </w:t>
      </w:r>
    </w:p>
    <w:p w14:paraId="1A686762"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grafico.tipo</w:t>
      </w:r>
      <w:proofErr w:type="spellEnd"/>
      <w:r w:rsidRPr="00DB37D0">
        <w:rPr>
          <w:rFonts w:ascii="Consolas" w:eastAsia="Times New Roman" w:hAnsi="Consolas" w:cs="Times New Roman"/>
          <w:color w:val="000000"/>
          <w:sz w:val="16"/>
          <w:szCs w:val="16"/>
          <w:bdr w:val="none" w:sz="0" w:space="0" w:color="auto" w:frame="1"/>
          <w:lang w:eastAsia="pt-BR"/>
        </w:rPr>
        <w:t> == </w:t>
      </w:r>
      <w:r w:rsidRPr="00DB37D0">
        <w:rPr>
          <w:rFonts w:ascii="Consolas" w:eastAsia="Times New Roman" w:hAnsi="Consolas" w:cs="Times New Roman"/>
          <w:color w:val="0000FF"/>
          <w:sz w:val="16"/>
          <w:szCs w:val="16"/>
          <w:bdr w:val="none" w:sz="0" w:space="0" w:color="auto" w:frame="1"/>
          <w:lang w:eastAsia="pt-BR"/>
        </w:rPr>
        <w:t>"</w:t>
      </w:r>
      <w:proofErr w:type="spellStart"/>
      <w:r w:rsidRPr="00DB37D0">
        <w:rPr>
          <w:rFonts w:ascii="Consolas" w:eastAsia="Times New Roman" w:hAnsi="Consolas" w:cs="Times New Roman"/>
          <w:color w:val="0000FF"/>
          <w:sz w:val="16"/>
          <w:szCs w:val="16"/>
          <w:bdr w:val="none" w:sz="0" w:space="0" w:color="auto" w:frame="1"/>
          <w:lang w:eastAsia="pt-BR"/>
        </w:rPr>
        <w:t>dc.lineChart</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  </w:t>
      </w:r>
    </w:p>
    <w:p w14:paraId="3252C8FC"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//Define a escala do eixo X baseado nos valores minimo e </w:t>
      </w:r>
      <w:proofErr w:type="gramStart"/>
      <w:r w:rsidRPr="00DB37D0">
        <w:rPr>
          <w:rFonts w:ascii="Consolas" w:eastAsia="Times New Roman" w:hAnsi="Consolas" w:cs="Times New Roman"/>
          <w:color w:val="008200"/>
          <w:sz w:val="16"/>
          <w:szCs w:val="16"/>
          <w:bdr w:val="none" w:sz="0" w:space="0" w:color="auto" w:frame="1"/>
          <w:lang w:eastAsia="pt-BR"/>
        </w:rPr>
        <w:t>maximo</w:t>
      </w:r>
      <w:proofErr w:type="gramEnd"/>
      <w:r w:rsidRPr="00DB37D0">
        <w:rPr>
          <w:rFonts w:ascii="Consolas" w:eastAsia="Times New Roman" w:hAnsi="Consolas" w:cs="Times New Roman"/>
          <w:color w:val="008200"/>
          <w:sz w:val="16"/>
          <w:szCs w:val="16"/>
          <w:bdr w:val="none" w:sz="0" w:space="0" w:color="auto" w:frame="1"/>
          <w:lang w:eastAsia="pt-BR"/>
        </w:rPr>
        <w:t> do agrupamento de reducao.</w:t>
      </w:r>
      <w:r w:rsidRPr="00DB37D0">
        <w:rPr>
          <w:rFonts w:ascii="Consolas" w:eastAsia="Times New Roman" w:hAnsi="Consolas" w:cs="Times New Roman"/>
          <w:color w:val="000000"/>
          <w:sz w:val="16"/>
          <w:szCs w:val="16"/>
          <w:bdr w:val="none" w:sz="0" w:space="0" w:color="auto" w:frame="1"/>
          <w:lang w:eastAsia="pt-BR"/>
        </w:rPr>
        <w:t>  </w:t>
      </w:r>
    </w:p>
    <w:p w14:paraId="2CF52FBC"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.x(</w:t>
      </w:r>
      <w:proofErr w:type="gramStart"/>
      <w:r w:rsidRPr="00DB37D0">
        <w:rPr>
          <w:rFonts w:ascii="Consolas" w:eastAsia="Times New Roman" w:hAnsi="Consolas" w:cs="Times New Roman"/>
          <w:color w:val="000000"/>
          <w:sz w:val="16"/>
          <w:szCs w:val="16"/>
          <w:bdr w:val="none" w:sz="0" w:space="0" w:color="auto" w:frame="1"/>
          <w:lang w:eastAsia="pt-BR"/>
        </w:rPr>
        <w:t>d3.</w:t>
      </w:r>
      <w:proofErr w:type="gramEnd"/>
      <w:r w:rsidRPr="00DB37D0">
        <w:rPr>
          <w:rFonts w:ascii="Consolas" w:eastAsia="Times New Roman" w:hAnsi="Consolas" w:cs="Times New Roman"/>
          <w:color w:val="000000"/>
          <w:sz w:val="16"/>
          <w:szCs w:val="16"/>
          <w:bdr w:val="none" w:sz="0" w:space="0" w:color="auto" w:frame="1"/>
          <w:lang w:eastAsia="pt-BR"/>
        </w:rPr>
        <w:t>scale.linear().domain([grafico${grafico_index+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}minX,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}maxX]))  </w:t>
      </w:r>
    </w:p>
    <w:p w14:paraId="5534FE03"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&gt;  </w:t>
      </w:r>
    </w:p>
    <w:p w14:paraId="6D019433"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lastRenderedPageBreak/>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grafico.tipo</w:t>
      </w:r>
      <w:proofErr w:type="spellEnd"/>
      <w:r w:rsidRPr="00DB37D0">
        <w:rPr>
          <w:rFonts w:ascii="Consolas" w:eastAsia="Times New Roman" w:hAnsi="Consolas" w:cs="Times New Roman"/>
          <w:color w:val="000000"/>
          <w:sz w:val="16"/>
          <w:szCs w:val="16"/>
          <w:bdr w:val="none" w:sz="0" w:space="0" w:color="auto" w:frame="1"/>
          <w:lang w:eastAsia="pt-BR"/>
        </w:rPr>
        <w:t> == </w:t>
      </w:r>
      <w:r w:rsidRPr="00DB37D0">
        <w:rPr>
          <w:rFonts w:ascii="Consolas" w:eastAsia="Times New Roman" w:hAnsi="Consolas" w:cs="Times New Roman"/>
          <w:color w:val="0000FF"/>
          <w:sz w:val="16"/>
          <w:szCs w:val="16"/>
          <w:bdr w:val="none" w:sz="0" w:space="0" w:color="auto" w:frame="1"/>
          <w:lang w:eastAsia="pt-BR"/>
        </w:rPr>
        <w:t>"</w:t>
      </w:r>
      <w:proofErr w:type="spellStart"/>
      <w:r w:rsidRPr="00DB37D0">
        <w:rPr>
          <w:rFonts w:ascii="Consolas" w:eastAsia="Times New Roman" w:hAnsi="Consolas" w:cs="Times New Roman"/>
          <w:color w:val="0000FF"/>
          <w:sz w:val="16"/>
          <w:szCs w:val="16"/>
          <w:bdr w:val="none" w:sz="0" w:space="0" w:color="auto" w:frame="1"/>
          <w:lang w:eastAsia="pt-BR"/>
        </w:rPr>
        <w:t>dc.rowChart</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  </w:t>
      </w:r>
    </w:p>
    <w:p w14:paraId="709F63EE"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//Garante o reajuste </w:t>
      </w:r>
      <w:proofErr w:type="spellStart"/>
      <w:r w:rsidRPr="00DB37D0">
        <w:rPr>
          <w:rFonts w:ascii="Consolas" w:eastAsia="Times New Roman" w:hAnsi="Consolas" w:cs="Times New Roman"/>
          <w:color w:val="008200"/>
          <w:sz w:val="16"/>
          <w:szCs w:val="16"/>
          <w:bdr w:val="none" w:sz="0" w:space="0" w:color="auto" w:frame="1"/>
          <w:lang w:eastAsia="pt-BR"/>
        </w:rPr>
        <w:t>automatico</w:t>
      </w:r>
      <w:proofErr w:type="spellEnd"/>
      <w:r w:rsidRPr="00DB37D0">
        <w:rPr>
          <w:rFonts w:ascii="Consolas" w:eastAsia="Times New Roman" w:hAnsi="Consolas" w:cs="Times New Roman"/>
          <w:color w:val="008200"/>
          <w:sz w:val="16"/>
          <w:szCs w:val="16"/>
          <w:bdr w:val="none" w:sz="0" w:space="0" w:color="auto" w:frame="1"/>
          <w:lang w:eastAsia="pt-BR"/>
        </w:rPr>
        <w:t> do eixo X</w:t>
      </w:r>
      <w:r w:rsidRPr="00DB37D0">
        <w:rPr>
          <w:rFonts w:ascii="Consolas" w:eastAsia="Times New Roman" w:hAnsi="Consolas" w:cs="Times New Roman"/>
          <w:color w:val="000000"/>
          <w:sz w:val="16"/>
          <w:szCs w:val="16"/>
          <w:bdr w:val="none" w:sz="0" w:space="0" w:color="auto" w:frame="1"/>
          <w:lang w:eastAsia="pt-BR"/>
        </w:rPr>
        <w:t>  </w:t>
      </w:r>
    </w:p>
    <w:p w14:paraId="2DC9A7F5"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spellStart"/>
      <w:proofErr w:type="gramStart"/>
      <w:r w:rsidRPr="00DB37D0">
        <w:rPr>
          <w:rFonts w:ascii="Consolas" w:eastAsia="Times New Roman" w:hAnsi="Consolas" w:cs="Times New Roman"/>
          <w:color w:val="000000"/>
          <w:sz w:val="16"/>
          <w:szCs w:val="16"/>
          <w:bdr w:val="none" w:sz="0" w:space="0" w:color="auto" w:frame="1"/>
          <w:lang w:eastAsia="pt-BR"/>
        </w:rPr>
        <w:t>elasticX</w:t>
      </w:r>
      <w:proofErr w:type="spellEnd"/>
      <w:proofErr w:type="gramEnd"/>
      <w:r w:rsidRPr="00DB37D0">
        <w:rPr>
          <w:rFonts w:ascii="Consolas" w:eastAsia="Times New Roman" w:hAnsi="Consolas" w:cs="Times New Roman"/>
          <w:color w:val="000000"/>
          <w:sz w:val="16"/>
          <w:szCs w:val="16"/>
          <w:bdr w:val="none" w:sz="0" w:space="0" w:color="auto" w:frame="1"/>
          <w:lang w:eastAsia="pt-BR"/>
        </w:rPr>
        <w:t>(</w:t>
      </w:r>
      <w:proofErr w:type="spellStart"/>
      <w:r w:rsidRPr="00DB37D0">
        <w:rPr>
          <w:rFonts w:ascii="Consolas" w:eastAsia="Times New Roman" w:hAnsi="Consolas" w:cs="Times New Roman"/>
          <w:b/>
          <w:bCs/>
          <w:color w:val="006699"/>
          <w:sz w:val="16"/>
          <w:szCs w:val="16"/>
          <w:bdr w:val="none" w:sz="0" w:space="0" w:color="auto" w:frame="1"/>
          <w:lang w:eastAsia="pt-BR"/>
        </w:rPr>
        <w:t>true</w:t>
      </w:r>
      <w:proofErr w:type="spellEnd"/>
      <w:r w:rsidRPr="00DB37D0">
        <w:rPr>
          <w:rFonts w:ascii="Consolas" w:eastAsia="Times New Roman" w:hAnsi="Consolas" w:cs="Times New Roman"/>
          <w:color w:val="000000"/>
          <w:sz w:val="16"/>
          <w:szCs w:val="16"/>
          <w:bdr w:val="none" w:sz="0" w:space="0" w:color="auto" w:frame="1"/>
          <w:lang w:eastAsia="pt-BR"/>
        </w:rPr>
        <w:t>)  </w:t>
      </w:r>
    </w:p>
    <w:p w14:paraId="2C3D3DA5"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&gt;  </w:t>
      </w:r>
    </w:p>
    <w:p w14:paraId="44729C09"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  </w:t>
      </w:r>
    </w:p>
    <w:p w14:paraId="7BD8EED7"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&gt;  </w:t>
      </w:r>
    </w:p>
    <w:p w14:paraId="4C4FABAF"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spellStart"/>
      <w:proofErr w:type="gramStart"/>
      <w:r w:rsidRPr="00DB37D0">
        <w:rPr>
          <w:rFonts w:ascii="Consolas" w:eastAsia="Times New Roman" w:hAnsi="Consolas" w:cs="Times New Roman"/>
          <w:color w:val="000000"/>
          <w:sz w:val="16"/>
          <w:szCs w:val="16"/>
          <w:bdr w:val="none" w:sz="0" w:space="0" w:color="auto" w:frame="1"/>
          <w:lang w:eastAsia="pt-BR"/>
        </w:rPr>
        <w:t>dc.</w:t>
      </w:r>
      <w:proofErr w:type="gramEnd"/>
      <w:r w:rsidRPr="00DB37D0">
        <w:rPr>
          <w:rFonts w:ascii="Consolas" w:eastAsia="Times New Roman" w:hAnsi="Consolas" w:cs="Times New Roman"/>
          <w:color w:val="000000"/>
          <w:sz w:val="16"/>
          <w:szCs w:val="16"/>
          <w:bdr w:val="none" w:sz="0" w:space="0" w:color="auto" w:frame="1"/>
          <w:lang w:eastAsia="pt-BR"/>
        </w:rPr>
        <w:t>renderAll</w:t>
      </w:r>
      <w:proofErr w:type="spellEnd"/>
      <w:r w:rsidRPr="00DB37D0">
        <w:rPr>
          <w:rFonts w:ascii="Consolas" w:eastAsia="Times New Roman" w:hAnsi="Consolas" w:cs="Times New Roman"/>
          <w:color w:val="000000"/>
          <w:sz w:val="16"/>
          <w:szCs w:val="16"/>
          <w:bdr w:val="none" w:sz="0" w:space="0" w:color="auto" w:frame="1"/>
          <w:lang w:eastAsia="pt-BR"/>
        </w:rPr>
        <w:t>();  </w:t>
      </w:r>
    </w:p>
    <w:p w14:paraId="277A42E6"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w:t>
      </w:r>
      <w:proofErr w:type="gramEnd"/>
      <w:r w:rsidRPr="00DB37D0">
        <w:rPr>
          <w:rFonts w:ascii="Consolas" w:eastAsia="Times New Roman" w:hAnsi="Consolas" w:cs="Times New Roman"/>
          <w:color w:val="000000"/>
          <w:sz w:val="16"/>
          <w:szCs w:val="16"/>
          <w:bdr w:val="none" w:sz="0" w:space="0" w:color="auto" w:frame="1"/>
          <w:lang w:eastAsia="pt-BR"/>
        </w:rPr>
        <w:t>);  </w:t>
      </w:r>
    </w:p>
    <w:p w14:paraId="186541BB"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&lt;/script&gt;  </w:t>
      </w:r>
    </w:p>
    <w:p w14:paraId="7F97640B"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body</w:t>
      </w:r>
      <w:proofErr w:type="spellEnd"/>
      <w:r w:rsidRPr="00DB37D0">
        <w:rPr>
          <w:rFonts w:ascii="Consolas" w:eastAsia="Times New Roman" w:hAnsi="Consolas" w:cs="Times New Roman"/>
          <w:color w:val="000000"/>
          <w:sz w:val="16"/>
          <w:szCs w:val="16"/>
          <w:bdr w:val="none" w:sz="0" w:space="0" w:color="auto" w:frame="1"/>
          <w:lang w:eastAsia="pt-BR"/>
        </w:rPr>
        <w:t>&gt;  </w:t>
      </w:r>
    </w:p>
    <w:p w14:paraId="6DE5F447"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proofErr w:type="gramStart"/>
      <w:r w:rsidRPr="00DB37D0">
        <w:rPr>
          <w:rFonts w:ascii="Consolas" w:eastAsia="Times New Roman" w:hAnsi="Consolas" w:cs="Times New Roman"/>
          <w:color w:val="000000"/>
          <w:sz w:val="16"/>
          <w:szCs w:val="16"/>
          <w:bdr w:val="none" w:sz="0" w:space="0" w:color="auto" w:frame="1"/>
          <w:lang w:eastAsia="pt-BR"/>
        </w:rPr>
        <w:t>html</w:t>
      </w:r>
      <w:proofErr w:type="spellEnd"/>
      <w:proofErr w:type="gramEnd"/>
      <w:r w:rsidRPr="00DB37D0">
        <w:rPr>
          <w:rFonts w:ascii="Consolas" w:eastAsia="Times New Roman" w:hAnsi="Consolas" w:cs="Times New Roman"/>
          <w:color w:val="000000"/>
          <w:sz w:val="16"/>
          <w:szCs w:val="16"/>
          <w:bdr w:val="none" w:sz="0" w:space="0" w:color="auto" w:frame="1"/>
          <w:lang w:eastAsia="pt-BR"/>
        </w:rPr>
        <w:t>&gt;</w:t>
      </w:r>
    </w:p>
    <w:p w14:paraId="29D9326B" w14:textId="77777777" w:rsidR="00CA4EDC" w:rsidRPr="00046B91" w:rsidRDefault="00CA4EDC" w:rsidP="001D7FEB">
      <w:pPr>
        <w:jc w:val="center"/>
        <w:rPr>
          <w:sz w:val="20"/>
        </w:rPr>
      </w:pPr>
      <w:r w:rsidRPr="00046B91">
        <w:rPr>
          <w:sz w:val="20"/>
        </w:rPr>
        <w:t>Fonte: Elaborada pelo Autor</w:t>
      </w:r>
    </w:p>
    <w:p w14:paraId="0C6FF8A2" w14:textId="77777777" w:rsidR="00FA2442" w:rsidRDefault="00FA2442" w:rsidP="00242CEC">
      <w:pPr>
        <w:pStyle w:val="Ttulo3"/>
      </w:pPr>
      <w:bookmarkStart w:id="57" w:name="_Toc35796591"/>
      <w:r>
        <w:t xml:space="preserve">4.7.5 A classe </w:t>
      </w:r>
      <w:proofErr w:type="spellStart"/>
      <w:proofErr w:type="gramStart"/>
      <w:r>
        <w:t>PackSaida</w:t>
      </w:r>
      <w:bookmarkEnd w:id="57"/>
      <w:proofErr w:type="spellEnd"/>
      <w:proofErr w:type="gramEnd"/>
    </w:p>
    <w:p w14:paraId="3EA21673" w14:textId="77777777" w:rsidR="00956837" w:rsidRPr="00956837" w:rsidRDefault="00956837" w:rsidP="00956837"/>
    <w:p w14:paraId="6B440B12" w14:textId="77777777" w:rsidR="00FA2442" w:rsidRDefault="00FA2442" w:rsidP="00FA2442">
      <w:r>
        <w:tab/>
        <w:t xml:space="preserve">Após </w:t>
      </w:r>
      <w:proofErr w:type="gramStart"/>
      <w:r>
        <w:t>a execução dos métodos da classe Gerador</w:t>
      </w:r>
      <w:proofErr w:type="gramEnd"/>
      <w:r>
        <w:t xml:space="preserve">, é necessário fazer a composição do diretório de destino, pois o arquivo dashboard.html tem dependências CSS </w:t>
      </w:r>
      <w:r w:rsidR="00B37E09">
        <w:t xml:space="preserve">e </w:t>
      </w:r>
      <w:proofErr w:type="spellStart"/>
      <w:r w:rsidR="00B37E09">
        <w:t>JavaScript</w:t>
      </w:r>
      <w:proofErr w:type="spellEnd"/>
      <w:r w:rsidR="00B37E09">
        <w:t xml:space="preserve"> além</w:t>
      </w:r>
      <w:r>
        <w:t xml:space="preserve"> </w:t>
      </w:r>
      <w:r w:rsidR="00B37E09">
        <w:t xml:space="preserve">das  </w:t>
      </w:r>
      <w:r>
        <w:t>biblioteca</w:t>
      </w:r>
      <w:r w:rsidR="00B37E09">
        <w:t>s</w:t>
      </w:r>
      <w:r>
        <w:t xml:space="preserve"> DC.js, D3.js e </w:t>
      </w:r>
      <w:proofErr w:type="spellStart"/>
      <w:r>
        <w:t>Crossfilter</w:t>
      </w:r>
      <w:proofErr w:type="spellEnd"/>
      <w:r>
        <w:t>.</w:t>
      </w:r>
      <w:r w:rsidR="00A11985">
        <w:t xml:space="preserve"> A solução para essa necessidade foi criar no diretório principal da aplicação um diretório chamado </w:t>
      </w:r>
      <w:proofErr w:type="spellStart"/>
      <w:r w:rsidR="00A11985" w:rsidRPr="00A11985">
        <w:rPr>
          <w:i/>
        </w:rPr>
        <w:t>boilerplate</w:t>
      </w:r>
      <w:proofErr w:type="spellEnd"/>
      <w:r w:rsidR="00E5560D">
        <w:t xml:space="preserve">. A </w:t>
      </w:r>
      <w:r w:rsidR="00352FA6">
        <w:t xml:space="preserve">Figura </w:t>
      </w:r>
      <w:r w:rsidR="00E5560D">
        <w:t>2</w:t>
      </w:r>
      <w:r w:rsidR="008A16CA">
        <w:t>6</w:t>
      </w:r>
      <w:r w:rsidR="00E5560D">
        <w:t xml:space="preserve"> mostra a estrutura deste diretório.</w:t>
      </w:r>
    </w:p>
    <w:p w14:paraId="2C69B4D1" w14:textId="77777777" w:rsidR="00956837" w:rsidRDefault="00956837">
      <w:pPr>
        <w:spacing w:after="160" w:line="240" w:lineRule="auto"/>
        <w:jc w:val="left"/>
        <w:rPr>
          <w:b/>
          <w:sz w:val="20"/>
        </w:rPr>
      </w:pPr>
    </w:p>
    <w:p w14:paraId="6E4A7264" w14:textId="77777777" w:rsidR="00E5560D" w:rsidRDefault="00E5560D" w:rsidP="00F604B1">
      <w:pPr>
        <w:jc w:val="center"/>
        <w:rPr>
          <w:b/>
          <w:i/>
          <w:sz w:val="20"/>
        </w:rPr>
      </w:pPr>
      <w:r>
        <w:rPr>
          <w:b/>
          <w:sz w:val="20"/>
        </w:rPr>
        <w:t>Figura 2</w:t>
      </w:r>
      <w:r w:rsidR="008A16CA">
        <w:rPr>
          <w:b/>
          <w:sz w:val="20"/>
        </w:rPr>
        <w:t>6</w:t>
      </w:r>
      <w:r>
        <w:rPr>
          <w:b/>
          <w:sz w:val="20"/>
        </w:rPr>
        <w:t xml:space="preserve"> – O conteúdo do diretório </w:t>
      </w:r>
      <w:proofErr w:type="spellStart"/>
      <w:r w:rsidRPr="00E5560D">
        <w:rPr>
          <w:b/>
          <w:i/>
          <w:sz w:val="20"/>
        </w:rPr>
        <w:t>boilerplate</w:t>
      </w:r>
      <w:proofErr w:type="spellEnd"/>
    </w:p>
    <w:p w14:paraId="39135692" w14:textId="77777777" w:rsidR="00956837" w:rsidRDefault="00956837" w:rsidP="00F604B1">
      <w:pPr>
        <w:jc w:val="center"/>
        <w:rPr>
          <w:b/>
          <w:sz w:val="20"/>
        </w:rPr>
      </w:pPr>
    </w:p>
    <w:p w14:paraId="35ECFCC6" w14:textId="77777777" w:rsidR="00E5560D" w:rsidRDefault="00A43969" w:rsidP="00E5560D">
      <w:pPr>
        <w:jc w:val="center"/>
        <w:rPr>
          <w:b/>
          <w:sz w:val="20"/>
        </w:rPr>
      </w:pPr>
      <w:r w:rsidRPr="00E6058A">
        <w:rPr>
          <w:b/>
          <w:noProof/>
          <w:sz w:val="20"/>
          <w:lang w:eastAsia="pt-BR"/>
        </w:rPr>
        <w:drawing>
          <wp:inline distT="0" distB="0" distL="0" distR="0" wp14:anchorId="07EB963D" wp14:editId="07ABDD93">
            <wp:extent cx="1632329" cy="2579733"/>
            <wp:effectExtent l="0" t="0" r="635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lerplate.png"/>
                    <pic:cNvPicPr/>
                  </pic:nvPicPr>
                  <pic:blipFill>
                    <a:blip r:embed="rId57" cstate="print">
                      <a:extLst>
                        <a:ext uri="{BEBA8EAE-BF5A-486C-A8C5-ECC9F3942E4B}">
                          <a14:imgProps xmlns:a14="http://schemas.microsoft.com/office/drawing/2010/main">
                            <a14:imgLayer r:embed="rId5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689296" cy="2669763"/>
                    </a:xfrm>
                    <a:prstGeom prst="rect">
                      <a:avLst/>
                    </a:prstGeom>
                  </pic:spPr>
                </pic:pic>
              </a:graphicData>
            </a:graphic>
          </wp:inline>
        </w:drawing>
      </w:r>
    </w:p>
    <w:p w14:paraId="5FAA1AAF" w14:textId="77777777" w:rsidR="00E5560D" w:rsidRPr="00046B91" w:rsidRDefault="00E5560D" w:rsidP="00F604B1">
      <w:pPr>
        <w:jc w:val="center"/>
        <w:rPr>
          <w:sz w:val="20"/>
        </w:rPr>
      </w:pPr>
      <w:r w:rsidRPr="00046B91">
        <w:rPr>
          <w:sz w:val="20"/>
        </w:rPr>
        <w:t>Fonte: Elaborada pelo Autor</w:t>
      </w:r>
    </w:p>
    <w:p w14:paraId="1BCE94DA" w14:textId="77777777" w:rsidR="00621532" w:rsidRDefault="00621532" w:rsidP="00FA2442">
      <w:pPr>
        <w:rPr>
          <w:b/>
          <w:sz w:val="20"/>
        </w:rPr>
      </w:pPr>
    </w:p>
    <w:p w14:paraId="5F312A89" w14:textId="77777777" w:rsidR="0059346B" w:rsidRDefault="0059346B" w:rsidP="00B37E09">
      <w:r>
        <w:tab/>
        <w:t xml:space="preserve">A </w:t>
      </w:r>
      <w:r w:rsidRPr="00193FF6">
        <w:t xml:space="preserve">Classe </w:t>
      </w:r>
      <w:proofErr w:type="spellStart"/>
      <w:proofErr w:type="gramStart"/>
      <w:r w:rsidRPr="00193FF6">
        <w:t>PackSaida</w:t>
      </w:r>
      <w:proofErr w:type="spellEnd"/>
      <w:proofErr w:type="gramEnd"/>
      <w:r>
        <w:t xml:space="preserve"> tem duas funções bastante relevantes. A primeira é copiar o arquivo CSV e toda a estrutura do diretório </w:t>
      </w:r>
      <w:proofErr w:type="spellStart"/>
      <w:r w:rsidRPr="007D0E0F">
        <w:rPr>
          <w:i/>
        </w:rPr>
        <w:t>boilerplate</w:t>
      </w:r>
      <w:proofErr w:type="spellEnd"/>
      <w:r>
        <w:t xml:space="preserve"> para o diretório de destino especificado pelo usuário e a segunda função é criar um arquivo chamado </w:t>
      </w:r>
      <w:r w:rsidRPr="007D0E0F">
        <w:rPr>
          <w:i/>
        </w:rPr>
        <w:t>dashgen.zip</w:t>
      </w:r>
      <w:r>
        <w:t xml:space="preserve">, que consiste no conteúdo do dashboard e suas dependências </w:t>
      </w:r>
      <w:r>
        <w:lastRenderedPageBreak/>
        <w:t>compactados em formato ZIP.</w:t>
      </w:r>
      <w:r w:rsidR="001629D0">
        <w:t xml:space="preserve"> </w:t>
      </w:r>
      <w:r w:rsidR="00415689">
        <w:t>Na</w:t>
      </w:r>
      <w:r w:rsidR="001629D0">
        <w:t xml:space="preserve"> figura </w:t>
      </w:r>
      <w:proofErr w:type="gramStart"/>
      <w:r w:rsidR="001629D0">
        <w:t>2</w:t>
      </w:r>
      <w:r w:rsidR="008A16CA">
        <w:t>7</w:t>
      </w:r>
      <w:r w:rsidR="001629D0">
        <w:t xml:space="preserve"> </w:t>
      </w:r>
      <w:r w:rsidR="00415689">
        <w:t>,</w:t>
      </w:r>
      <w:proofErr w:type="gramEnd"/>
      <w:r w:rsidR="00415689">
        <w:t xml:space="preserve"> visualiza-se</w:t>
      </w:r>
      <w:r w:rsidR="001629D0">
        <w:t xml:space="preserve"> uma reprodução do código fonte dos métodos </w:t>
      </w:r>
      <w:proofErr w:type="spellStart"/>
      <w:r w:rsidR="001629D0">
        <w:t>processarCopia</w:t>
      </w:r>
      <w:proofErr w:type="spellEnd"/>
      <w:r w:rsidR="001629D0">
        <w:t xml:space="preserve">() e </w:t>
      </w:r>
      <w:proofErr w:type="spellStart"/>
      <w:r w:rsidR="001629D0">
        <w:t>processarZip</w:t>
      </w:r>
      <w:proofErr w:type="spellEnd"/>
      <w:r w:rsidR="001629D0">
        <w:t>().</w:t>
      </w:r>
    </w:p>
    <w:p w14:paraId="7C39C493" w14:textId="77777777" w:rsidR="0059346B" w:rsidRPr="00037180" w:rsidRDefault="0059346B" w:rsidP="00B37E09">
      <w:r>
        <w:tab/>
      </w:r>
      <w:r w:rsidRPr="00037180">
        <w:t xml:space="preserve">O método </w:t>
      </w:r>
      <w:proofErr w:type="spellStart"/>
      <w:proofErr w:type="gramStart"/>
      <w:r w:rsidRPr="00037180">
        <w:t>processarCopia</w:t>
      </w:r>
      <w:proofErr w:type="spellEnd"/>
      <w:proofErr w:type="gramEnd"/>
      <w:r w:rsidRPr="00037180">
        <w:t>()</w:t>
      </w:r>
      <w:r w:rsidR="001629D0" w:rsidRPr="00037180">
        <w:t xml:space="preserve"> (linha 2)</w:t>
      </w:r>
      <w:r w:rsidRPr="00037180">
        <w:t xml:space="preserve"> </w:t>
      </w:r>
      <w:r w:rsidR="00B009F9" w:rsidRPr="00037180">
        <w:t xml:space="preserve">se beneficia do </w:t>
      </w:r>
      <w:proofErr w:type="spellStart"/>
      <w:r w:rsidR="00B009F9" w:rsidRPr="00037180">
        <w:t>reúso</w:t>
      </w:r>
      <w:proofErr w:type="spellEnd"/>
      <w:r w:rsidR="00B009F9" w:rsidRPr="00037180">
        <w:t xml:space="preserve"> da biblioteca Apache </w:t>
      </w:r>
      <w:proofErr w:type="spellStart"/>
      <w:r w:rsidR="00B009F9" w:rsidRPr="00037180">
        <w:t>Commons</w:t>
      </w:r>
      <w:proofErr w:type="spellEnd"/>
      <w:r w:rsidR="00B009F9" w:rsidRPr="00037180">
        <w:t xml:space="preserve"> IO</w:t>
      </w:r>
      <w:r w:rsidR="00E02CBB" w:rsidRPr="00037180">
        <w:t xml:space="preserve"> </w:t>
      </w:r>
      <w:proofErr w:type="spellStart"/>
      <w:r w:rsidR="00E02CBB" w:rsidRPr="00037180">
        <w:t>FileUtils</w:t>
      </w:r>
      <w:proofErr w:type="spellEnd"/>
      <w:r w:rsidR="007B7FB4" w:rsidRPr="00037180">
        <w:t xml:space="preserve"> </w:t>
      </w:r>
      <w:r w:rsidR="00F4107C" w:rsidRPr="00037180">
        <w:fldChar w:fldCharType="begin" w:fldLock="1"/>
      </w:r>
      <w:r w:rsidR="0021217B">
        <w:instrText>ADDIN CSL_CITATION {"citationItems":[{"id":"ITEM-1","itemData":{"URL":"https://commons.apache.org/proper/commons-io/","abstract":"Describes the Commons IO library","accessed":{"date-parts":[["2019","11","10"]]},"author":[{"dropping-particle":"","family":"Apache.org","given":"","non-dropping-particle":"","parse-names":false,"suffix":""}],"id":"ITEM-1","issued":{"date-parts":[["2019"]]},"title":"Apache Commons IO","type":"webpage"},"uris":["http://www.mendeley.com/documents/?uuid=e52a61dc-b352-4504-b0f4-7eca8123ca4a"]}],"mendeley":{"formattedCitation":"(APACHE.ORG, 2019f)","plainTextFormattedCitation":"(APACHE.ORG, 2019f)","previouslyFormattedCitation":"(APACHE.ORG, 2019f)"},"properties":{"noteIndex":0},"schema":"https://github.com/citation-style-language/schema/raw/master/csl-citation.json"}</w:instrText>
      </w:r>
      <w:r w:rsidR="00F4107C" w:rsidRPr="00037180">
        <w:fldChar w:fldCharType="separate"/>
      </w:r>
      <w:r w:rsidR="00594F63" w:rsidRPr="00594F63">
        <w:rPr>
          <w:noProof/>
        </w:rPr>
        <w:t>(APACHE.ORG, 2019f)</w:t>
      </w:r>
      <w:r w:rsidR="00F4107C" w:rsidRPr="00037180">
        <w:fldChar w:fldCharType="end"/>
      </w:r>
      <w:r w:rsidR="00E02CBB" w:rsidRPr="00037180">
        <w:t xml:space="preserve">. O método </w:t>
      </w:r>
      <w:proofErr w:type="spellStart"/>
      <w:proofErr w:type="gramStart"/>
      <w:r w:rsidR="00E02CBB" w:rsidRPr="00037180">
        <w:t>copyFile</w:t>
      </w:r>
      <w:proofErr w:type="spellEnd"/>
      <w:proofErr w:type="gramEnd"/>
      <w:r w:rsidR="00E02CBB" w:rsidRPr="00037180">
        <w:t xml:space="preserve">() faz a cópia do arquivo CSV para </w:t>
      </w:r>
      <w:r w:rsidR="007D0E0F" w:rsidRPr="00037180">
        <w:t xml:space="preserve">um diretório denominado </w:t>
      </w:r>
      <w:r w:rsidR="007D0E0F" w:rsidRPr="00037180">
        <w:rPr>
          <w:i/>
        </w:rPr>
        <w:t>data</w:t>
      </w:r>
      <w:r w:rsidR="007D0E0F" w:rsidRPr="00037180">
        <w:t xml:space="preserve"> n</w:t>
      </w:r>
      <w:r w:rsidR="00E02CBB" w:rsidRPr="00037180">
        <w:t>o caminho especificado</w:t>
      </w:r>
      <w:r w:rsidR="007D0E0F" w:rsidRPr="00037180">
        <w:t xml:space="preserve"> para o diretório destino</w:t>
      </w:r>
      <w:r w:rsidR="00E02CBB" w:rsidRPr="00037180">
        <w:t xml:space="preserve">. O método </w:t>
      </w:r>
      <w:proofErr w:type="spellStart"/>
      <w:proofErr w:type="gramStart"/>
      <w:r w:rsidR="00E02CBB" w:rsidRPr="00037180">
        <w:t>copyDirectory</w:t>
      </w:r>
      <w:proofErr w:type="spellEnd"/>
      <w:proofErr w:type="gramEnd"/>
      <w:r w:rsidR="00E02CBB" w:rsidRPr="00037180">
        <w:t xml:space="preserve">() copia o conteúdo do diretório </w:t>
      </w:r>
      <w:proofErr w:type="spellStart"/>
      <w:r w:rsidR="00E02CBB" w:rsidRPr="00037180">
        <w:rPr>
          <w:i/>
        </w:rPr>
        <w:t>boilerplate</w:t>
      </w:r>
      <w:proofErr w:type="spellEnd"/>
      <w:r w:rsidR="00E02CBB" w:rsidRPr="00037180">
        <w:t xml:space="preserve"> recursivamente para o caminho especificado. </w:t>
      </w:r>
    </w:p>
    <w:p w14:paraId="4F373071" w14:textId="77777777" w:rsidR="007B7FB4" w:rsidDel="00C80A7F" w:rsidRDefault="007B7FB4" w:rsidP="00C80A7F">
      <w:pPr>
        <w:rPr>
          <w:del w:id="58" w:author="Claudio Martins" w:date="2020-05-01T10:23:00Z"/>
        </w:rPr>
      </w:pPr>
      <w:r w:rsidRPr="00037180">
        <w:tab/>
        <w:t xml:space="preserve">O método </w:t>
      </w:r>
      <w:proofErr w:type="spellStart"/>
      <w:proofErr w:type="gramStart"/>
      <w:r w:rsidRPr="00037180">
        <w:t>processarZip</w:t>
      </w:r>
      <w:proofErr w:type="spellEnd"/>
      <w:proofErr w:type="gramEnd"/>
      <w:r w:rsidRPr="00037180">
        <w:t xml:space="preserve">() </w:t>
      </w:r>
      <w:r w:rsidR="003976B4" w:rsidRPr="00037180">
        <w:t>(</w:t>
      </w:r>
      <w:r w:rsidR="003976B4">
        <w:t xml:space="preserve">linha 7) </w:t>
      </w:r>
      <w:r>
        <w:t xml:space="preserve">utiliza a biblioteca </w:t>
      </w:r>
      <w:proofErr w:type="spellStart"/>
      <w:r>
        <w:t>zeroturnaround.zip.ZipUtil</w:t>
      </w:r>
      <w:proofErr w:type="spellEnd"/>
      <w:r w:rsidR="003976B4">
        <w:t xml:space="preserve"> </w:t>
      </w:r>
      <w:r w:rsidR="00F4107C">
        <w:fldChar w:fldCharType="begin" w:fldLock="1"/>
      </w:r>
      <w:r w:rsidR="00594F63">
        <w:instrText>ADDIN CSL_CITATION {"citationItems":[{"id":"ITEM-1","itemData":{"URL":"https://github.com/zeroturnaround/zt-zip","abstract":"Pagina do projeto ZT-ZIP","accessed":{"date-parts":[["2019","11","10"]]},"author":[{"dropping-particle":"","family":"Raudjärv","given":"Rein","non-dropping-particle":"","parse-names":false,"suffix":""}],"id":"ITEM-1","issued":{"date-parts":[["2019"]]},"title":"ZT-ZIP","type":"webpage"},"uris":["http://www.mendeley.com/documents/?uuid=a0ed0e09-3c62-4f65-84e4-c891ce69da94"]}],"mendeley":{"formattedCitation":"(RAUDJÄRV, 2019)","plainTextFormattedCitation":"(RAUDJÄRV, 2019)","previouslyFormattedCitation":"(RAUDJÄRV, 2019)"},"properties":{"noteIndex":0},"schema":"https://github.com/citation-style-language/schema/raw/master/csl-citation.json"}</w:instrText>
      </w:r>
      <w:r w:rsidR="00F4107C">
        <w:fldChar w:fldCharType="separate"/>
      </w:r>
      <w:r w:rsidR="00594F63" w:rsidRPr="00594F63">
        <w:t>(RAUDJÄRV, 2019)</w:t>
      </w:r>
      <w:r w:rsidR="00F4107C">
        <w:fldChar w:fldCharType="end"/>
      </w:r>
      <w:r>
        <w:t xml:space="preserve"> para compactar recursivamente o conteúdo do  diretório de destino com todos os arquivos em seu estado final, gerando um arquivo de saída nomeado como dashgen.zip no diretório de destino especificado pelo usuário.</w:t>
      </w:r>
    </w:p>
    <w:p w14:paraId="134A2E67" w14:textId="77777777" w:rsidR="00E02CBB" w:rsidDel="00C80A7F" w:rsidRDefault="00E02CBB" w:rsidP="00C80A7F">
      <w:pPr>
        <w:rPr>
          <w:del w:id="59" w:author="Claudio Martins" w:date="2020-05-01T10:23:00Z"/>
        </w:rPr>
      </w:pPr>
    </w:p>
    <w:p w14:paraId="1FE2E69C" w14:textId="77777777" w:rsidR="00087F9B" w:rsidRPr="00C80A7F" w:rsidRDefault="00087F9B" w:rsidP="00C80A7F">
      <w:del w:id="60" w:author="Claudio Martins" w:date="2020-05-01T10:23:00Z">
        <w:r w:rsidRPr="00C80A7F" w:rsidDel="00C80A7F">
          <w:br w:type="page"/>
        </w:r>
      </w:del>
    </w:p>
    <w:p w14:paraId="5EB5A332" w14:textId="77777777" w:rsidR="00E02CBB" w:rsidRDefault="00E02CBB" w:rsidP="00415689">
      <w:pPr>
        <w:jc w:val="center"/>
        <w:rPr>
          <w:b/>
          <w:sz w:val="20"/>
        </w:rPr>
      </w:pPr>
      <w:r>
        <w:rPr>
          <w:b/>
          <w:sz w:val="20"/>
        </w:rPr>
        <w:lastRenderedPageBreak/>
        <w:t>Figura 2</w:t>
      </w:r>
      <w:r w:rsidR="008A16CA">
        <w:rPr>
          <w:b/>
          <w:sz w:val="20"/>
        </w:rPr>
        <w:t>7</w:t>
      </w:r>
      <w:r>
        <w:rPr>
          <w:b/>
          <w:sz w:val="20"/>
        </w:rPr>
        <w:t xml:space="preserve"> – </w:t>
      </w:r>
      <w:r w:rsidR="007B7FB4">
        <w:rPr>
          <w:b/>
          <w:sz w:val="20"/>
        </w:rPr>
        <w:t xml:space="preserve">código fonte dos métodos </w:t>
      </w:r>
      <w:proofErr w:type="spellStart"/>
      <w:proofErr w:type="gramStart"/>
      <w:r>
        <w:rPr>
          <w:b/>
          <w:sz w:val="20"/>
        </w:rPr>
        <w:t>processarCopia</w:t>
      </w:r>
      <w:proofErr w:type="spellEnd"/>
      <w:proofErr w:type="gramEnd"/>
      <w:r>
        <w:rPr>
          <w:b/>
          <w:sz w:val="20"/>
        </w:rPr>
        <w:t>()</w:t>
      </w:r>
      <w:r w:rsidR="007B7FB4">
        <w:rPr>
          <w:b/>
          <w:sz w:val="20"/>
        </w:rPr>
        <w:t xml:space="preserve"> e </w:t>
      </w:r>
      <w:proofErr w:type="spellStart"/>
      <w:r w:rsidR="007B7FB4">
        <w:rPr>
          <w:b/>
          <w:sz w:val="20"/>
        </w:rPr>
        <w:t>ProcessarZip</w:t>
      </w:r>
      <w:proofErr w:type="spellEnd"/>
      <w:r w:rsidR="007B7FB4">
        <w:rPr>
          <w:b/>
          <w:sz w:val="20"/>
        </w:rPr>
        <w:t>()</w:t>
      </w:r>
    </w:p>
    <w:p w14:paraId="79429BAA" w14:textId="77777777" w:rsidR="001A44A5" w:rsidRDefault="001A44A5" w:rsidP="00415689">
      <w:pPr>
        <w:jc w:val="center"/>
        <w:rPr>
          <w:b/>
          <w:sz w:val="20"/>
        </w:rPr>
      </w:pPr>
    </w:p>
    <w:p w14:paraId="0B5AB52F" w14:textId="77777777" w:rsidR="00E02CBB" w:rsidRPr="00E26CCB" w:rsidRDefault="00415689" w:rsidP="00415689">
      <w:pPr>
        <w:jc w:val="center"/>
        <w:rPr>
          <w:sz w:val="20"/>
        </w:rPr>
      </w:pPr>
      <w:r w:rsidRPr="00E6058A">
        <w:rPr>
          <w:rFonts w:ascii="Consolas" w:eastAsia="Times New Roman" w:hAnsi="Consolas" w:cs="Times New Roman"/>
          <w:noProof/>
          <w:color w:val="008200"/>
          <w:sz w:val="16"/>
          <w:szCs w:val="18"/>
          <w:bdr w:val="none" w:sz="0" w:space="0" w:color="auto" w:frame="1"/>
          <w:lang w:eastAsia="pt-BR"/>
        </w:rPr>
        <w:drawing>
          <wp:inline distT="0" distB="0" distL="0" distR="0" wp14:anchorId="3F75E2BB" wp14:editId="52DC6D46">
            <wp:extent cx="5759450" cy="962025"/>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BEBA8EAE-BF5A-486C-A8C5-ECC9F3942E4B}">
                          <a14:imgProps xmlns:a14="http://schemas.microsoft.com/office/drawing/2010/main">
                            <a14:imgLayer r:embed="rId60">
                              <a14:imgEffect>
                                <a14:sharpenSoften amount="30000"/>
                              </a14:imgEffect>
                              <a14:imgEffect>
                                <a14:saturation sat="0"/>
                              </a14:imgEffect>
                              <a14:imgEffect>
                                <a14:brightnessContrast bright="-20000"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5759450" cy="962025"/>
                    </a:xfrm>
                    <a:prstGeom prst="rect">
                      <a:avLst/>
                    </a:prstGeom>
                    <a:noFill/>
                    <a:ln>
                      <a:noFill/>
                    </a:ln>
                  </pic:spPr>
                </pic:pic>
              </a:graphicData>
            </a:graphic>
          </wp:inline>
        </w:drawing>
      </w:r>
      <w:r w:rsidR="00E02CBB" w:rsidRPr="00E26CCB">
        <w:rPr>
          <w:sz w:val="20"/>
        </w:rPr>
        <w:t>Fonte: Elaborada pelo Autor</w:t>
      </w:r>
    </w:p>
    <w:p w14:paraId="31E57942" w14:textId="77777777" w:rsidR="001E1E01" w:rsidRDefault="001E1E01" w:rsidP="001E1E01">
      <w:pPr>
        <w:rPr>
          <w:b/>
          <w:sz w:val="20"/>
        </w:rPr>
      </w:pPr>
    </w:p>
    <w:p w14:paraId="4B69A0C2" w14:textId="77777777" w:rsidR="00AD40B2" w:rsidRDefault="00AD40B2" w:rsidP="007E3AB8">
      <w:pPr>
        <w:pStyle w:val="Ttulo2"/>
      </w:pPr>
      <w:bookmarkStart w:id="61" w:name="_Toc35796592"/>
      <w:r>
        <w:t>4.</w:t>
      </w:r>
      <w:r w:rsidR="008A3956">
        <w:t>8</w:t>
      </w:r>
      <w:r>
        <w:t xml:space="preserve"> </w:t>
      </w:r>
      <w:r w:rsidR="00790F7A">
        <w:t xml:space="preserve">Validação da Aplicação </w:t>
      </w:r>
      <w:proofErr w:type="spellStart"/>
      <w:proofErr w:type="gramStart"/>
      <w:r w:rsidR="00790F7A">
        <w:t>DashGen</w:t>
      </w:r>
      <w:bookmarkEnd w:id="61"/>
      <w:proofErr w:type="spellEnd"/>
      <w:proofErr w:type="gramEnd"/>
    </w:p>
    <w:p w14:paraId="2E490CC4" w14:textId="77777777" w:rsidR="001A44A5" w:rsidRPr="001A44A5" w:rsidRDefault="001A44A5" w:rsidP="001A44A5"/>
    <w:p w14:paraId="437B9052" w14:textId="77777777" w:rsidR="00790F7A" w:rsidRDefault="00201F4C" w:rsidP="00790F7A">
      <w:r>
        <w:tab/>
        <w:t xml:space="preserve">Para validação da eficácia da aplicação </w:t>
      </w:r>
      <w:proofErr w:type="spellStart"/>
      <w:proofErr w:type="gramStart"/>
      <w:r>
        <w:t>DashGen</w:t>
      </w:r>
      <w:proofErr w:type="spellEnd"/>
      <w:proofErr w:type="gramEnd"/>
      <w:r>
        <w:t xml:space="preserve"> na geração de </w:t>
      </w:r>
      <w:proofErr w:type="spellStart"/>
      <w:r>
        <w:t>dashboards</w:t>
      </w:r>
      <w:proofErr w:type="spellEnd"/>
      <w:r>
        <w:t xml:space="preserve"> foi aplicado um estudo de caso com um arquivo em formato CSV com </w:t>
      </w:r>
      <w:r w:rsidR="00746928">
        <w:t>os</w:t>
      </w:r>
      <w:r w:rsidR="007A441E">
        <w:t xml:space="preserve"> dados do </w:t>
      </w:r>
      <w:r w:rsidR="00746928">
        <w:t>Centro de Investigação e Prevenção de Acidentes Aeronáuticos (</w:t>
      </w:r>
      <w:r w:rsidR="007A441E">
        <w:t>CENIPA</w:t>
      </w:r>
      <w:r w:rsidR="00746928">
        <w:t>)</w:t>
      </w:r>
      <w:r w:rsidR="007A441E">
        <w:t xml:space="preserve"> </w:t>
      </w:r>
      <w:r w:rsidR="00CE7354">
        <w:t xml:space="preserve">da Força Aérea Brasileira </w:t>
      </w:r>
      <w:r w:rsidR="007A441E">
        <w:t xml:space="preserve">sobre acidentes aéreos </w:t>
      </w:r>
      <w:r w:rsidR="00CE7354">
        <w:t xml:space="preserve">ocorridos </w:t>
      </w:r>
      <w:r w:rsidR="007A441E">
        <w:t xml:space="preserve">no Brasil </w:t>
      </w:r>
      <w:r w:rsidR="007A441E">
        <w:fldChar w:fldCharType="begin" w:fldLock="1"/>
      </w:r>
      <w:r w:rsidR="007A441E">
        <w:instrText>ADDIN CSL_CITATION {"citationItems":[{"id":"ITEM-1","itemData":{"URL":"http://sistema.cenipa.aer.mil.br/cenipa/media/opendata/anv.csv","abstract":"Ocorrências Aeronáuticas na Aviação Civil Brasileira","accessed":{"date-parts":[["2020","1","19"]]},"author":[{"dropping-particle":"","family":"CENIPA","given":"","non-dropping-particle":"","parse-names":false,"suffix":""}],"id":"ITEM-1","issued":{"date-parts":[["2020"]]},"title":"CENIPA - Ocorrências Aeronáuticas na Aviação Civil Brasileira","type":"webpage"},"uris":["http://www.mendeley.com/documents/?uuid=eded5bd8-8d84-4040-91a8-54c7cf6c78cc"]}],"mendeley":{"formattedCitation":"(CENIPA, 2020)","plainTextFormattedCitation":"(CENIPA, 2020)"},"properties":{"noteIndex":0},"schema":"https://github.com/citation-style-language/schema/raw/master/csl-citation.json"}</w:instrText>
      </w:r>
      <w:r w:rsidR="007A441E">
        <w:fldChar w:fldCharType="separate"/>
      </w:r>
      <w:r w:rsidR="007A441E" w:rsidRPr="007A441E">
        <w:rPr>
          <w:noProof/>
        </w:rPr>
        <w:t>(CENIPA, 2020)</w:t>
      </w:r>
      <w:r w:rsidR="007A441E">
        <w:fldChar w:fldCharType="end"/>
      </w:r>
      <w:r>
        <w:t xml:space="preserve">. </w:t>
      </w:r>
      <w:r w:rsidR="00CE7354">
        <w:t xml:space="preserve">Na figura </w:t>
      </w:r>
      <w:r w:rsidR="00FB4171">
        <w:t>28</w:t>
      </w:r>
      <w:r w:rsidR="00CE7354">
        <w:t xml:space="preserve">, pode-se visualizar parte do conteúdo do arquivo </w:t>
      </w:r>
      <w:proofErr w:type="gramStart"/>
      <w:r w:rsidR="00CE7354">
        <w:t>anv.</w:t>
      </w:r>
      <w:proofErr w:type="gramEnd"/>
      <w:r w:rsidR="00CE7354">
        <w:t>csv</w:t>
      </w:r>
      <w:r>
        <w:t>.</w:t>
      </w:r>
    </w:p>
    <w:p w14:paraId="765C80D0" w14:textId="77777777" w:rsidR="00201F4C" w:rsidRDefault="00201F4C" w:rsidP="00790F7A"/>
    <w:p w14:paraId="55C6A266" w14:textId="77777777" w:rsidR="007A441E" w:rsidRDefault="00CE7354" w:rsidP="00CE7354">
      <w:pPr>
        <w:jc w:val="center"/>
        <w:rPr>
          <w:b/>
          <w:sz w:val="20"/>
        </w:rPr>
      </w:pPr>
      <w:r>
        <w:rPr>
          <w:b/>
          <w:sz w:val="20"/>
        </w:rPr>
        <w:t xml:space="preserve">Figura </w:t>
      </w:r>
      <w:r w:rsidR="00FB4171">
        <w:rPr>
          <w:b/>
          <w:sz w:val="20"/>
        </w:rPr>
        <w:t>28</w:t>
      </w:r>
      <w:r w:rsidR="00201F4C" w:rsidRPr="00201F4C">
        <w:rPr>
          <w:b/>
          <w:sz w:val="20"/>
        </w:rPr>
        <w:t xml:space="preserve"> – </w:t>
      </w:r>
      <w:r>
        <w:rPr>
          <w:b/>
          <w:sz w:val="20"/>
        </w:rPr>
        <w:t xml:space="preserve">tabela com parte dos dados contidos no arquivo </w:t>
      </w:r>
      <w:proofErr w:type="gramStart"/>
      <w:r>
        <w:rPr>
          <w:b/>
          <w:sz w:val="20"/>
        </w:rPr>
        <w:t>anv</w:t>
      </w:r>
      <w:r w:rsidR="00201F4C" w:rsidRPr="00201F4C">
        <w:rPr>
          <w:b/>
          <w:sz w:val="20"/>
        </w:rPr>
        <w:t>.</w:t>
      </w:r>
      <w:proofErr w:type="gramEnd"/>
      <w:r w:rsidR="00201F4C" w:rsidRPr="00201F4C">
        <w:rPr>
          <w:b/>
          <w:sz w:val="20"/>
        </w:rPr>
        <w:t>csv</w:t>
      </w:r>
    </w:p>
    <w:p w14:paraId="40510031" w14:textId="77777777" w:rsidR="00CE7354" w:rsidRDefault="00CE7354" w:rsidP="00CE7354">
      <w:pPr>
        <w:jc w:val="center"/>
        <w:rPr>
          <w:sz w:val="20"/>
        </w:rPr>
      </w:pPr>
      <w:r>
        <w:rPr>
          <w:noProof/>
          <w:sz w:val="20"/>
          <w:lang w:eastAsia="pt-BR"/>
        </w:rPr>
        <w:drawing>
          <wp:inline distT="0" distB="0" distL="0" distR="0" wp14:anchorId="058B5B54" wp14:editId="0B33D425">
            <wp:extent cx="5760085" cy="1441450"/>
            <wp:effectExtent l="57150" t="19050" r="50165" b="10160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v.png"/>
                    <pic:cNvPicPr/>
                  </pic:nvPicPr>
                  <pic:blipFill>
                    <a:blip r:embed="rId61">
                      <a:extLst>
                        <a:ext uri="{BEBA8EAE-BF5A-486C-A8C5-ECC9F3942E4B}">
                          <a14:imgProps xmlns:a14="http://schemas.microsoft.com/office/drawing/2010/main">
                            <a14:imgLayer r:embed="rId62">
                              <a14:imgEffect>
                                <a14:sharpenSoften amount="30000"/>
                              </a14:imgEffect>
                              <a14:imgEffect>
                                <a14:saturation sat="0"/>
                              </a14:imgEffect>
                              <a14:imgEffect>
                                <a14:brightnessContrast contrast="70000"/>
                              </a14:imgEffect>
                            </a14:imgLayer>
                          </a14:imgProps>
                        </a:ext>
                        <a:ext uri="{28A0092B-C50C-407E-A947-70E740481C1C}">
                          <a14:useLocalDpi xmlns:a14="http://schemas.microsoft.com/office/drawing/2010/main" val="0"/>
                        </a:ext>
                      </a:extLst>
                    </a:blip>
                    <a:stretch>
                      <a:fillRect/>
                    </a:stretch>
                  </pic:blipFill>
                  <pic:spPr>
                    <a:xfrm>
                      <a:off x="0" y="0"/>
                      <a:ext cx="5760085" cy="1441450"/>
                    </a:xfrm>
                    <a:prstGeom prst="rect">
                      <a:avLst/>
                    </a:prstGeom>
                    <a:effectLst>
                      <a:outerShdw blurRad="50800" dist="38100" dir="5400000" algn="t" rotWithShape="0">
                        <a:prstClr val="black">
                          <a:alpha val="40000"/>
                        </a:prstClr>
                      </a:outerShdw>
                    </a:effectLst>
                  </pic:spPr>
                </pic:pic>
              </a:graphicData>
            </a:graphic>
          </wp:inline>
        </w:drawing>
      </w:r>
    </w:p>
    <w:p w14:paraId="7E81292B" w14:textId="77777777" w:rsidR="00201F4C" w:rsidRPr="005B6670" w:rsidRDefault="00201F4C" w:rsidP="00201F4C">
      <w:pPr>
        <w:jc w:val="center"/>
        <w:rPr>
          <w:sz w:val="20"/>
        </w:rPr>
      </w:pPr>
      <w:r w:rsidRPr="005B6670">
        <w:rPr>
          <w:sz w:val="20"/>
        </w:rPr>
        <w:t>Fonte: Elaborada pelo Autor</w:t>
      </w:r>
    </w:p>
    <w:p w14:paraId="3C1560DD" w14:textId="77777777" w:rsidR="00790F7A" w:rsidRPr="00790F7A" w:rsidRDefault="00790F7A" w:rsidP="00790F7A"/>
    <w:p w14:paraId="1B31DD12" w14:textId="77777777" w:rsidR="00A96A19" w:rsidRDefault="00A96A19" w:rsidP="00AD40B2">
      <w:r>
        <w:tab/>
        <w:t>Considerando os atributos contidos no arquivo, para esta simulação, foram definidos os seguintes requisitos:</w:t>
      </w:r>
    </w:p>
    <w:p w14:paraId="62FACCC2" w14:textId="77777777" w:rsidR="00AA3080" w:rsidRDefault="00AA3080" w:rsidP="002D2717">
      <w:pPr>
        <w:pStyle w:val="PargrafodaLista"/>
        <w:numPr>
          <w:ilvl w:val="0"/>
          <w:numId w:val="17"/>
        </w:numPr>
        <w:ind w:left="993"/>
      </w:pPr>
      <w:r>
        <w:t>Arquivo CSV: “c:\</w:t>
      </w:r>
      <w:proofErr w:type="spellStart"/>
      <w:r>
        <w:t>tccrepo</w:t>
      </w:r>
      <w:proofErr w:type="spellEnd"/>
      <w:r>
        <w:t>\</w:t>
      </w:r>
      <w:proofErr w:type="spellStart"/>
      <w:r>
        <w:t>support</w:t>
      </w:r>
      <w:proofErr w:type="spellEnd"/>
      <w:r>
        <w:t>\</w:t>
      </w:r>
      <w:r w:rsidR="00B81092" w:rsidRPr="00B81092">
        <w:t xml:space="preserve"> </w:t>
      </w:r>
      <w:proofErr w:type="gramStart"/>
      <w:r w:rsidR="00B81092">
        <w:t>cenipa_anv_sintese.</w:t>
      </w:r>
      <w:proofErr w:type="gramEnd"/>
      <w:r w:rsidR="00B81092">
        <w:t>csv</w:t>
      </w:r>
      <w:r>
        <w:t>”.</w:t>
      </w:r>
    </w:p>
    <w:p w14:paraId="4A8E2AC8" w14:textId="77777777" w:rsidR="00AA3080" w:rsidRDefault="00AA3080" w:rsidP="002D2717">
      <w:pPr>
        <w:pStyle w:val="PargrafodaLista"/>
        <w:numPr>
          <w:ilvl w:val="0"/>
          <w:numId w:val="17"/>
        </w:numPr>
        <w:ind w:left="993"/>
      </w:pPr>
      <w:r>
        <w:t>Pasta de destino: ”%USERPROFILE%\desktop\dashboard”</w:t>
      </w:r>
    </w:p>
    <w:p w14:paraId="4B0C219B" w14:textId="77777777" w:rsidR="004976B8" w:rsidRDefault="004976B8" w:rsidP="002D2717">
      <w:pPr>
        <w:pStyle w:val="PargrafodaLista"/>
        <w:numPr>
          <w:ilvl w:val="0"/>
          <w:numId w:val="17"/>
        </w:numPr>
        <w:ind w:left="993"/>
      </w:pPr>
      <w:r>
        <w:t>Título do dashboard: “</w:t>
      </w:r>
      <w:r w:rsidR="00B81092">
        <w:t>Acidentes aéreos no Brasil - CENIPA</w:t>
      </w:r>
      <w:r>
        <w:t>”.</w:t>
      </w:r>
    </w:p>
    <w:p w14:paraId="2B72272E" w14:textId="77777777" w:rsidR="00A96A19" w:rsidRDefault="00A96A19" w:rsidP="002D2717">
      <w:pPr>
        <w:pStyle w:val="PargrafodaLista"/>
        <w:numPr>
          <w:ilvl w:val="0"/>
          <w:numId w:val="17"/>
        </w:numPr>
        <w:ind w:left="993"/>
      </w:pPr>
      <w:r>
        <w:t xml:space="preserve">Um gráfico tipo </w:t>
      </w:r>
      <w:proofErr w:type="spellStart"/>
      <w:proofErr w:type="gramStart"/>
      <w:r w:rsidR="00C866BF">
        <w:t>dc.</w:t>
      </w:r>
      <w:proofErr w:type="gramEnd"/>
      <w:r w:rsidR="00C866BF">
        <w:t>pieChart</w:t>
      </w:r>
      <w:proofErr w:type="spellEnd"/>
      <w:r w:rsidR="00C866BF">
        <w:t xml:space="preserve"> (pizza)</w:t>
      </w:r>
      <w:r>
        <w:t xml:space="preserve"> com o atributo de dimensão </w:t>
      </w:r>
      <w:proofErr w:type="spellStart"/>
      <w:r w:rsidR="00C866BF">
        <w:t>aeronave_tipo_veículo</w:t>
      </w:r>
      <w:proofErr w:type="spellEnd"/>
      <w:r>
        <w:t xml:space="preserve"> - Redução por Contagem – Rótulo: “</w:t>
      </w:r>
      <w:r w:rsidR="00C866BF">
        <w:t>Tipo de Aeronave</w:t>
      </w:r>
      <w:r>
        <w:t>”.</w:t>
      </w:r>
    </w:p>
    <w:p w14:paraId="5555CA74" w14:textId="77777777" w:rsidR="00A96A19" w:rsidRDefault="00A96A19" w:rsidP="002D2717">
      <w:pPr>
        <w:pStyle w:val="PargrafodaLista"/>
        <w:numPr>
          <w:ilvl w:val="0"/>
          <w:numId w:val="17"/>
        </w:numPr>
        <w:ind w:left="993"/>
      </w:pPr>
      <w:r>
        <w:lastRenderedPageBreak/>
        <w:t xml:space="preserve">Um gráfico tipo </w:t>
      </w:r>
      <w:proofErr w:type="spellStart"/>
      <w:proofErr w:type="gramStart"/>
      <w:r w:rsidR="00C866BF">
        <w:t>dc.</w:t>
      </w:r>
      <w:proofErr w:type="gramEnd"/>
      <w:r w:rsidR="00C866BF">
        <w:t>rowChart</w:t>
      </w:r>
      <w:proofErr w:type="spellEnd"/>
      <w:r w:rsidR="00C866BF">
        <w:t xml:space="preserve"> (barras horizontais)</w:t>
      </w:r>
      <w:r>
        <w:t xml:space="preserve"> com o atributo de dimensão </w:t>
      </w:r>
      <w:proofErr w:type="spellStart"/>
      <w:r w:rsidR="00C866BF">
        <w:t>aeronave_motor_quantidade</w:t>
      </w:r>
      <w:proofErr w:type="spellEnd"/>
      <w:r>
        <w:t xml:space="preserve"> – Redução por Contagem – Rótulo: “</w:t>
      </w:r>
      <w:r w:rsidR="00C866BF">
        <w:t>Quantidade de Motores</w:t>
      </w:r>
      <w:r>
        <w:t>”.</w:t>
      </w:r>
    </w:p>
    <w:p w14:paraId="5744AD90" w14:textId="77777777" w:rsidR="004A23E9" w:rsidRDefault="00A96A19" w:rsidP="002D2717">
      <w:pPr>
        <w:pStyle w:val="PargrafodaLista"/>
        <w:numPr>
          <w:ilvl w:val="0"/>
          <w:numId w:val="17"/>
        </w:numPr>
        <w:ind w:left="993"/>
      </w:pPr>
      <w:r>
        <w:t xml:space="preserve">Um gráfico tipo </w:t>
      </w:r>
      <w:proofErr w:type="spellStart"/>
      <w:proofErr w:type="gramStart"/>
      <w:r w:rsidR="00C866BF">
        <w:t>dc.</w:t>
      </w:r>
      <w:proofErr w:type="gramEnd"/>
      <w:r w:rsidR="00C866BF">
        <w:t>lineChart</w:t>
      </w:r>
      <w:proofErr w:type="spellEnd"/>
      <w:r w:rsidR="00C866BF">
        <w:t>(Linha)</w:t>
      </w:r>
      <w:r w:rsidR="004A23E9">
        <w:t xml:space="preserve"> com o atributo de dimensão </w:t>
      </w:r>
      <w:proofErr w:type="spellStart"/>
      <w:r w:rsidR="00C866BF">
        <w:t>total_fatalidades</w:t>
      </w:r>
      <w:proofErr w:type="spellEnd"/>
      <w:r w:rsidR="004A23E9">
        <w:t xml:space="preserve"> – Redução por </w:t>
      </w:r>
      <w:r w:rsidR="00C866BF">
        <w:t>Contagem</w:t>
      </w:r>
      <w:r w:rsidR="004A23E9">
        <w:t xml:space="preserve"> –</w:t>
      </w:r>
      <w:r w:rsidR="00646B66">
        <w:t>Rótulo: “</w:t>
      </w:r>
      <w:r w:rsidR="00C866BF">
        <w:t>Total de Fatalidades</w:t>
      </w:r>
      <w:r w:rsidR="00646B66">
        <w:t>”</w:t>
      </w:r>
      <w:r w:rsidR="004A23E9">
        <w:t>.</w:t>
      </w:r>
    </w:p>
    <w:p w14:paraId="00C35CF6" w14:textId="77777777" w:rsidR="00646B66" w:rsidRDefault="00A96A19" w:rsidP="002D2717">
      <w:pPr>
        <w:pStyle w:val="PargrafodaLista"/>
        <w:numPr>
          <w:ilvl w:val="0"/>
          <w:numId w:val="17"/>
        </w:numPr>
        <w:ind w:left="993"/>
      </w:pPr>
      <w:r>
        <w:t xml:space="preserve"> </w:t>
      </w:r>
      <w:r w:rsidR="004A23E9">
        <w:t xml:space="preserve">Um gráfico tipo </w:t>
      </w:r>
      <w:proofErr w:type="spellStart"/>
      <w:proofErr w:type="gramStart"/>
      <w:r w:rsidR="005A6EE4">
        <w:t>dc.</w:t>
      </w:r>
      <w:proofErr w:type="gramEnd"/>
      <w:r w:rsidR="005A6EE4">
        <w:t>rowChart</w:t>
      </w:r>
      <w:proofErr w:type="spellEnd"/>
      <w:r w:rsidR="005A6EE4">
        <w:t xml:space="preserve"> (barras horizontais) </w:t>
      </w:r>
      <w:r w:rsidR="004A23E9">
        <w:t xml:space="preserve">com o atributo de dimensão </w:t>
      </w:r>
      <w:proofErr w:type="spellStart"/>
      <w:r w:rsidR="005A6EE4">
        <w:t>aeronave_tipo_veículo</w:t>
      </w:r>
      <w:proofErr w:type="spellEnd"/>
      <w:r w:rsidR="004A23E9">
        <w:t xml:space="preserve"> – Redução por Somatória – Atributo de medição </w:t>
      </w:r>
      <w:proofErr w:type="spellStart"/>
      <w:r w:rsidR="005A6EE4">
        <w:t>total_fatalidades</w:t>
      </w:r>
      <w:proofErr w:type="spellEnd"/>
      <w:r w:rsidR="00646B66">
        <w:t xml:space="preserve"> – Rótulo: “</w:t>
      </w:r>
      <w:r w:rsidR="005A6EE4">
        <w:t>Fatalidades X Tipo de Aeronave</w:t>
      </w:r>
      <w:r w:rsidR="00646B66">
        <w:t>”.</w:t>
      </w:r>
    </w:p>
    <w:p w14:paraId="61D1EF34" w14:textId="77777777" w:rsidR="004A23E9" w:rsidRDefault="004A23E9" w:rsidP="002D2717">
      <w:pPr>
        <w:pStyle w:val="PargrafodaLista"/>
        <w:numPr>
          <w:ilvl w:val="0"/>
          <w:numId w:val="17"/>
        </w:numPr>
        <w:ind w:left="993"/>
      </w:pPr>
      <w:r>
        <w:t xml:space="preserve">Um gráfico tipo </w:t>
      </w:r>
      <w:proofErr w:type="spellStart"/>
      <w:proofErr w:type="gramStart"/>
      <w:r w:rsidR="005A6EE4">
        <w:t>dc.</w:t>
      </w:r>
      <w:proofErr w:type="gramEnd"/>
      <w:r w:rsidR="005A6EE4">
        <w:t>rowChart</w:t>
      </w:r>
      <w:proofErr w:type="spellEnd"/>
      <w:r w:rsidR="005A6EE4">
        <w:t xml:space="preserve"> (barras horizontais) </w:t>
      </w:r>
      <w:r>
        <w:t xml:space="preserve">com o atributo de dimensão </w:t>
      </w:r>
      <w:proofErr w:type="spellStart"/>
      <w:r w:rsidR="005A6EE4">
        <w:t>aeronave_nivel_dano</w:t>
      </w:r>
      <w:proofErr w:type="spellEnd"/>
      <w:r>
        <w:t xml:space="preserve"> – Redução por Somatória – Atributo de medição </w:t>
      </w:r>
      <w:proofErr w:type="spellStart"/>
      <w:r w:rsidR="005A6EE4">
        <w:t>total_fatalidades</w:t>
      </w:r>
      <w:proofErr w:type="spellEnd"/>
      <w:r w:rsidR="00646B66">
        <w:t xml:space="preserve"> – Rótulo: “</w:t>
      </w:r>
      <w:r w:rsidR="005A6EE4">
        <w:t>Fatalidades X Nível de Dano</w:t>
      </w:r>
      <w:r w:rsidR="00646B66">
        <w:t>”.</w:t>
      </w:r>
    </w:p>
    <w:p w14:paraId="4DD293AE" w14:textId="77777777" w:rsidR="00AB10BE" w:rsidRDefault="00AB10BE" w:rsidP="00AB10BE"/>
    <w:p w14:paraId="22784DD5" w14:textId="77777777" w:rsidR="004622BA" w:rsidRDefault="00AB10BE" w:rsidP="00696458">
      <w:pPr>
        <w:rPr>
          <w:b/>
          <w:sz w:val="20"/>
        </w:rPr>
      </w:pPr>
      <w:r>
        <w:tab/>
        <w:t xml:space="preserve">Na execução da aplicação </w:t>
      </w:r>
      <w:proofErr w:type="spellStart"/>
      <w:proofErr w:type="gramStart"/>
      <w:r>
        <w:t>DashGen</w:t>
      </w:r>
      <w:proofErr w:type="spellEnd"/>
      <w:proofErr w:type="gramEnd"/>
      <w:r>
        <w:t xml:space="preserve">, a interface gráfica com os dados inseridos em conformidade com os valores propostos pode ser vista na Figura </w:t>
      </w:r>
      <w:r w:rsidR="001A44A5">
        <w:t>2</w:t>
      </w:r>
      <w:r w:rsidR="00FB4171">
        <w:t>9</w:t>
      </w:r>
      <w:r>
        <w:t>.</w:t>
      </w:r>
      <w:r w:rsidR="003D61C7">
        <w:t xml:space="preserve"> </w:t>
      </w:r>
      <w:r w:rsidR="003D61C7">
        <w:tab/>
      </w:r>
    </w:p>
    <w:p w14:paraId="7C4EB320" w14:textId="77777777" w:rsidR="00C80A7F" w:rsidRDefault="00C80A7F">
      <w:pPr>
        <w:spacing w:after="160" w:line="240" w:lineRule="auto"/>
        <w:jc w:val="left"/>
        <w:rPr>
          <w:ins w:id="62" w:author="Claudio Martins" w:date="2020-05-01T10:24:00Z"/>
          <w:b/>
          <w:sz w:val="20"/>
        </w:rPr>
      </w:pPr>
      <w:ins w:id="63" w:author="Claudio Martins" w:date="2020-05-01T10:24:00Z">
        <w:r>
          <w:rPr>
            <w:b/>
            <w:sz w:val="20"/>
          </w:rPr>
          <w:br w:type="page"/>
        </w:r>
      </w:ins>
    </w:p>
    <w:p w14:paraId="723ACF27" w14:textId="77777777" w:rsidR="00AB10BE" w:rsidRDefault="00AB10BE" w:rsidP="004622BA">
      <w:pPr>
        <w:spacing w:after="160" w:line="240" w:lineRule="auto"/>
        <w:jc w:val="center"/>
        <w:rPr>
          <w:b/>
          <w:sz w:val="20"/>
        </w:rPr>
      </w:pPr>
      <w:r>
        <w:rPr>
          <w:b/>
          <w:sz w:val="20"/>
        </w:rPr>
        <w:lastRenderedPageBreak/>
        <w:t>Figura 2</w:t>
      </w:r>
      <w:r w:rsidR="00FB4171">
        <w:rPr>
          <w:b/>
          <w:sz w:val="20"/>
        </w:rPr>
        <w:t>9</w:t>
      </w:r>
      <w:r>
        <w:rPr>
          <w:b/>
          <w:sz w:val="20"/>
        </w:rPr>
        <w:t xml:space="preserve"> – Instância do </w:t>
      </w:r>
      <w:proofErr w:type="spellStart"/>
      <w:proofErr w:type="gramStart"/>
      <w:r>
        <w:rPr>
          <w:b/>
          <w:sz w:val="20"/>
        </w:rPr>
        <w:t>DashGen</w:t>
      </w:r>
      <w:proofErr w:type="spellEnd"/>
      <w:proofErr w:type="gramEnd"/>
      <w:r>
        <w:rPr>
          <w:b/>
          <w:sz w:val="20"/>
        </w:rPr>
        <w:t xml:space="preserve"> com dados inseridos</w:t>
      </w:r>
    </w:p>
    <w:p w14:paraId="552A072C" w14:textId="77777777" w:rsidR="003045C0" w:rsidRPr="00AB10BE" w:rsidRDefault="003045C0" w:rsidP="00AB10BE">
      <w:pPr>
        <w:jc w:val="center"/>
        <w:rPr>
          <w:b/>
          <w:sz w:val="20"/>
        </w:rPr>
      </w:pPr>
    </w:p>
    <w:p w14:paraId="48621480" w14:textId="77777777" w:rsidR="008B6E0D" w:rsidRDefault="00B9217C" w:rsidP="00595800">
      <w:pPr>
        <w:pStyle w:val="PargrafodaLista"/>
        <w:ind w:left="0"/>
        <w:jc w:val="center"/>
      </w:pPr>
      <w:r>
        <w:rPr>
          <w:noProof/>
          <w:lang w:eastAsia="pt-BR"/>
        </w:rPr>
        <w:drawing>
          <wp:inline distT="0" distB="0" distL="0" distR="0" wp14:anchorId="53D230F7" wp14:editId="5E5E332E">
            <wp:extent cx="4212819" cy="379251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_validacao.png"/>
                    <pic:cNvPicPr/>
                  </pic:nvPicPr>
                  <pic:blipFill>
                    <a:blip r:embed="rId63">
                      <a:extLst>
                        <a:ext uri="{BEBA8EAE-BF5A-486C-A8C5-ECC9F3942E4B}">
                          <a14:imgProps xmlns:a14="http://schemas.microsoft.com/office/drawing/2010/main">
                            <a14:imgLayer r:embed="rId6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211855" cy="3791644"/>
                    </a:xfrm>
                    <a:prstGeom prst="rect">
                      <a:avLst/>
                    </a:prstGeom>
                  </pic:spPr>
                </pic:pic>
              </a:graphicData>
            </a:graphic>
          </wp:inline>
        </w:drawing>
      </w:r>
    </w:p>
    <w:p w14:paraId="75B95374" w14:textId="77777777" w:rsidR="008B6E0D" w:rsidRPr="00312546" w:rsidRDefault="008B6E0D" w:rsidP="00595800">
      <w:pPr>
        <w:pStyle w:val="PargrafodaLista"/>
        <w:ind w:left="0"/>
        <w:jc w:val="center"/>
        <w:rPr>
          <w:sz w:val="20"/>
        </w:rPr>
      </w:pPr>
      <w:r w:rsidRPr="00312546">
        <w:rPr>
          <w:sz w:val="20"/>
        </w:rPr>
        <w:t>Fonte: Elaborada pelo Autor</w:t>
      </w:r>
    </w:p>
    <w:p w14:paraId="61C38AFD" w14:textId="77777777" w:rsidR="009F43FB" w:rsidRDefault="009F43FB" w:rsidP="00595800">
      <w:pPr>
        <w:pStyle w:val="PargrafodaLista"/>
        <w:ind w:left="0"/>
        <w:jc w:val="center"/>
      </w:pPr>
    </w:p>
    <w:p w14:paraId="25B803DF" w14:textId="77777777" w:rsidR="003D61C7" w:rsidRDefault="003D61C7" w:rsidP="00E6058A">
      <w:r>
        <w:tab/>
        <w:t xml:space="preserve">Ao clicar sobre o botão “Finalizar Dashboard”, o </w:t>
      </w:r>
      <w:proofErr w:type="spellStart"/>
      <w:proofErr w:type="gramStart"/>
      <w:r>
        <w:t>DashGen</w:t>
      </w:r>
      <w:proofErr w:type="spellEnd"/>
      <w:proofErr w:type="gramEnd"/>
      <w:r>
        <w:t xml:space="preserve"> processa o gabarito e o modelo de dados do dashboard, produzindo o artefato final </w:t>
      </w:r>
      <w:r w:rsidRPr="003D61C7">
        <w:rPr>
          <w:i/>
        </w:rPr>
        <w:t>dashboard.html</w:t>
      </w:r>
      <w:r>
        <w:t xml:space="preserve"> e c</w:t>
      </w:r>
      <w:r w:rsidR="009F43FB">
        <w:t>o</w:t>
      </w:r>
      <w:r>
        <w:t xml:space="preserve">pia as dependências contidas no diretório de origem </w:t>
      </w:r>
      <w:proofErr w:type="spellStart"/>
      <w:r w:rsidRPr="003D61C7">
        <w:rPr>
          <w:i/>
        </w:rPr>
        <w:t>boilerplate</w:t>
      </w:r>
      <w:proofErr w:type="spellEnd"/>
      <w:r>
        <w:rPr>
          <w:i/>
        </w:rPr>
        <w:t xml:space="preserve"> </w:t>
      </w:r>
      <w:r w:rsidR="009F43FB">
        <w:t>para o</w:t>
      </w:r>
      <w:r>
        <w:t xml:space="preserve"> diretório de destino. Também neste mesmo diretório, a aplicação gera o arquivo compactado dashgen.zip. Ao término deste processamento, a interface gráfica retorna um painel de alerta confirmando o sucesso na geração do dashboard, conforme </w:t>
      </w:r>
      <w:r w:rsidR="00A007BF">
        <w:t>se visualiza</w:t>
      </w:r>
      <w:r>
        <w:t xml:space="preserve"> na Figura </w:t>
      </w:r>
      <w:r w:rsidR="00FB4171">
        <w:t>30</w:t>
      </w:r>
      <w:r>
        <w:t>.</w:t>
      </w:r>
    </w:p>
    <w:p w14:paraId="1F79546F" w14:textId="77777777" w:rsidR="00C80A7F" w:rsidRDefault="00C80A7F">
      <w:pPr>
        <w:spacing w:after="160" w:line="240" w:lineRule="auto"/>
        <w:jc w:val="left"/>
        <w:rPr>
          <w:ins w:id="64" w:author="Claudio Martins" w:date="2020-05-01T10:24:00Z"/>
          <w:b/>
          <w:sz w:val="20"/>
        </w:rPr>
      </w:pPr>
      <w:ins w:id="65" w:author="Claudio Martins" w:date="2020-05-01T10:24:00Z">
        <w:r>
          <w:rPr>
            <w:b/>
            <w:sz w:val="20"/>
          </w:rPr>
          <w:br w:type="page"/>
        </w:r>
      </w:ins>
    </w:p>
    <w:p w14:paraId="0CA8F8AD" w14:textId="77777777" w:rsidR="00E912E9" w:rsidRDefault="00E912E9">
      <w:pPr>
        <w:spacing w:after="160" w:line="240" w:lineRule="auto"/>
        <w:jc w:val="left"/>
        <w:rPr>
          <w:b/>
          <w:sz w:val="20"/>
        </w:rPr>
      </w:pPr>
    </w:p>
    <w:p w14:paraId="4958A9DD" w14:textId="77777777" w:rsidR="003D61C7" w:rsidRDefault="003D61C7" w:rsidP="00FC1741">
      <w:pPr>
        <w:spacing w:after="160" w:line="240" w:lineRule="auto"/>
        <w:jc w:val="center"/>
        <w:rPr>
          <w:b/>
          <w:sz w:val="20"/>
        </w:rPr>
      </w:pPr>
      <w:r>
        <w:rPr>
          <w:b/>
          <w:sz w:val="20"/>
        </w:rPr>
        <w:t xml:space="preserve">Figura </w:t>
      </w:r>
      <w:r w:rsidR="00FB4171">
        <w:rPr>
          <w:b/>
          <w:sz w:val="20"/>
        </w:rPr>
        <w:t>30</w:t>
      </w:r>
      <w:r>
        <w:rPr>
          <w:b/>
          <w:sz w:val="20"/>
        </w:rPr>
        <w:t xml:space="preserve"> – Confirmação do sucesso na geração do dashboard</w:t>
      </w:r>
    </w:p>
    <w:p w14:paraId="697952C8" w14:textId="77777777" w:rsidR="0091785E" w:rsidRDefault="0091785E" w:rsidP="00FC1741">
      <w:pPr>
        <w:spacing w:after="160" w:line="240" w:lineRule="auto"/>
        <w:jc w:val="center"/>
        <w:rPr>
          <w:b/>
          <w:sz w:val="20"/>
        </w:rPr>
      </w:pPr>
    </w:p>
    <w:p w14:paraId="6E69B824" w14:textId="77777777" w:rsidR="003D61C7" w:rsidRDefault="00B9217C" w:rsidP="003D61C7">
      <w:pPr>
        <w:spacing w:after="160" w:line="240" w:lineRule="auto"/>
        <w:jc w:val="center"/>
        <w:rPr>
          <w:b/>
          <w:sz w:val="20"/>
        </w:rPr>
      </w:pPr>
      <w:r>
        <w:rPr>
          <w:b/>
          <w:noProof/>
          <w:sz w:val="20"/>
          <w:lang w:eastAsia="pt-BR"/>
        </w:rPr>
        <w:drawing>
          <wp:inline distT="0" distB="0" distL="0" distR="0" wp14:anchorId="3126A478" wp14:editId="13D0B959">
            <wp:extent cx="4347147" cy="3805132"/>
            <wp:effectExtent l="0" t="0" r="0" b="508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_confirmacao.png"/>
                    <pic:cNvPicPr/>
                  </pic:nvPicPr>
                  <pic:blipFill>
                    <a:blip r:embed="rId65">
                      <a:extLst>
                        <a:ext uri="{BEBA8EAE-BF5A-486C-A8C5-ECC9F3942E4B}">
                          <a14:imgProps xmlns:a14="http://schemas.microsoft.com/office/drawing/2010/main">
                            <a14:imgLayer r:embed="rId6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345173" cy="3803404"/>
                    </a:xfrm>
                    <a:prstGeom prst="rect">
                      <a:avLst/>
                    </a:prstGeom>
                  </pic:spPr>
                </pic:pic>
              </a:graphicData>
            </a:graphic>
          </wp:inline>
        </w:drawing>
      </w:r>
    </w:p>
    <w:p w14:paraId="68CA3616" w14:textId="77777777" w:rsidR="00EC2F87" w:rsidRPr="002F26A2" w:rsidRDefault="003D61C7" w:rsidP="003D61C7">
      <w:pPr>
        <w:spacing w:after="160" w:line="240" w:lineRule="auto"/>
        <w:jc w:val="center"/>
        <w:rPr>
          <w:sz w:val="20"/>
        </w:rPr>
      </w:pPr>
      <w:r w:rsidRPr="002F26A2">
        <w:rPr>
          <w:sz w:val="20"/>
        </w:rPr>
        <w:t>Fonte: Elaborada pelo Autor</w:t>
      </w:r>
    </w:p>
    <w:p w14:paraId="3089D152" w14:textId="77777777" w:rsidR="00696F50" w:rsidRDefault="00696F50" w:rsidP="00696F50"/>
    <w:p w14:paraId="322FFCC6" w14:textId="77777777" w:rsidR="00696F50" w:rsidRDefault="00696F50" w:rsidP="00696F50">
      <w:r>
        <w:tab/>
        <w:t xml:space="preserve">O dashboard gerado está representado na Figura </w:t>
      </w:r>
      <w:r w:rsidR="00F04456">
        <w:t>3</w:t>
      </w:r>
      <w:r w:rsidR="00FB4171">
        <w:t>1</w:t>
      </w:r>
      <w:r>
        <w:t xml:space="preserve">, contendo os seis gráficos nas dimensões e tipos especificados ao </w:t>
      </w:r>
      <w:proofErr w:type="spellStart"/>
      <w:proofErr w:type="gramStart"/>
      <w:r>
        <w:t>DashGen</w:t>
      </w:r>
      <w:proofErr w:type="spellEnd"/>
      <w:proofErr w:type="gramEnd"/>
      <w:r>
        <w:t>.</w:t>
      </w:r>
      <w:r w:rsidR="00857149">
        <w:t xml:space="preserve"> A composição atendeu às especificações feitas através da interface gráfica de usuário. </w:t>
      </w:r>
      <w:r w:rsidR="00FB3746">
        <w:t>A aplicação concluiu corretamente a cópia das dependências e a geração do arquivo compactado no diretório de destino.</w:t>
      </w:r>
      <w:r w:rsidR="00E6058A">
        <w:t xml:space="preserve"> A biblioteca </w:t>
      </w:r>
      <w:proofErr w:type="gramStart"/>
      <w:r w:rsidR="00E6058A">
        <w:t>DC.</w:t>
      </w:r>
      <w:proofErr w:type="gramEnd"/>
      <w:r w:rsidR="00E6058A">
        <w:t xml:space="preserve">js torna estes gráficos dinâmicos e faz filtros em função das seleções feitas pelo usuário ao clicar sobre um </w:t>
      </w:r>
      <w:r w:rsidR="00C100E1">
        <w:t xml:space="preserve">dos </w:t>
      </w:r>
      <w:r w:rsidR="00E6058A">
        <w:t>atributo</w:t>
      </w:r>
      <w:r w:rsidR="00C100E1">
        <w:t xml:space="preserve">s </w:t>
      </w:r>
      <w:r w:rsidR="00E6058A">
        <w:t>e</w:t>
      </w:r>
      <w:r w:rsidR="00C100E1">
        <w:t>m</w:t>
      </w:r>
      <w:r w:rsidR="00E6058A">
        <w:t xml:space="preserve"> qualquer dos gráficos.</w:t>
      </w:r>
    </w:p>
    <w:p w14:paraId="7601046E" w14:textId="77777777" w:rsidR="00696F50" w:rsidRDefault="00696F50" w:rsidP="00696F50"/>
    <w:p w14:paraId="2013DB43" w14:textId="77777777" w:rsidR="00C80A7F" w:rsidRDefault="00C80A7F">
      <w:pPr>
        <w:spacing w:after="160" w:line="240" w:lineRule="auto"/>
        <w:jc w:val="left"/>
        <w:rPr>
          <w:ins w:id="66" w:author="Claudio Martins" w:date="2020-05-01T10:24:00Z"/>
          <w:b/>
          <w:sz w:val="20"/>
        </w:rPr>
      </w:pPr>
      <w:ins w:id="67" w:author="Claudio Martins" w:date="2020-05-01T10:24:00Z">
        <w:r>
          <w:rPr>
            <w:b/>
            <w:sz w:val="20"/>
          </w:rPr>
          <w:br w:type="page"/>
        </w:r>
      </w:ins>
    </w:p>
    <w:p w14:paraId="34CF5103" w14:textId="77777777" w:rsidR="00696F50" w:rsidRDefault="00696F50" w:rsidP="00696F50">
      <w:pPr>
        <w:jc w:val="center"/>
        <w:rPr>
          <w:b/>
          <w:sz w:val="20"/>
        </w:rPr>
      </w:pPr>
      <w:r>
        <w:rPr>
          <w:b/>
          <w:sz w:val="20"/>
        </w:rPr>
        <w:lastRenderedPageBreak/>
        <w:t xml:space="preserve">Figura </w:t>
      </w:r>
      <w:r w:rsidR="00F04456">
        <w:rPr>
          <w:b/>
          <w:sz w:val="20"/>
        </w:rPr>
        <w:t>3</w:t>
      </w:r>
      <w:r w:rsidR="00FB4171">
        <w:rPr>
          <w:b/>
          <w:sz w:val="20"/>
        </w:rPr>
        <w:t>1</w:t>
      </w:r>
      <w:r>
        <w:rPr>
          <w:b/>
          <w:sz w:val="20"/>
        </w:rPr>
        <w:t xml:space="preserve"> – Reprodução de tela do Dashboard gerad</w:t>
      </w:r>
      <w:r w:rsidR="00BC55FE">
        <w:rPr>
          <w:b/>
          <w:sz w:val="20"/>
        </w:rPr>
        <w:t xml:space="preserve">o pelo </w:t>
      </w:r>
      <w:proofErr w:type="spellStart"/>
      <w:proofErr w:type="gramStart"/>
      <w:r w:rsidR="005D6889">
        <w:rPr>
          <w:b/>
          <w:sz w:val="20"/>
        </w:rPr>
        <w:t>DashGen</w:t>
      </w:r>
      <w:proofErr w:type="spellEnd"/>
      <w:proofErr w:type="gramEnd"/>
    </w:p>
    <w:p w14:paraId="1063B85C" w14:textId="77777777" w:rsidR="00C100E1" w:rsidRDefault="00C100E1" w:rsidP="00696F50">
      <w:pPr>
        <w:jc w:val="center"/>
        <w:rPr>
          <w:b/>
          <w:sz w:val="20"/>
        </w:rPr>
      </w:pPr>
    </w:p>
    <w:p w14:paraId="5CA453D9" w14:textId="77777777" w:rsidR="00696F50" w:rsidRDefault="00B9217C" w:rsidP="00696F50">
      <w:pPr>
        <w:jc w:val="center"/>
        <w:rPr>
          <w:b/>
          <w:sz w:val="20"/>
        </w:rPr>
      </w:pPr>
      <w:bookmarkStart w:id="68" w:name="_GoBack"/>
      <w:r>
        <w:rPr>
          <w:b/>
          <w:noProof/>
          <w:sz w:val="20"/>
          <w:lang w:eastAsia="pt-BR"/>
        </w:rPr>
        <w:drawing>
          <wp:inline distT="0" distB="0" distL="0" distR="0" wp14:anchorId="03315AD0" wp14:editId="33F66CD6">
            <wp:extent cx="5760085" cy="370522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_validacao.png"/>
                    <pic:cNvPicPr/>
                  </pic:nvPicPr>
                  <pic:blipFill>
                    <a:blip r:embed="rId67">
                      <a:extLst>
                        <a:ext uri="{BEBA8EAE-BF5A-486C-A8C5-ECC9F3942E4B}">
                          <a14:imgProps xmlns:a14="http://schemas.microsoft.com/office/drawing/2010/main">
                            <a14:imgLayer r:embed="rId68">
                              <a14:imgEffect>
                                <a14:sharpenSoften amount="1000"/>
                              </a14:imgEffect>
                              <a14:imgEffect>
                                <a14:saturation sat="0"/>
                              </a14:imgEffect>
                              <a14:imgEffect>
                                <a14:brightnessContrast bright="-10000" contrast="40000"/>
                              </a14:imgEffect>
                            </a14:imgLayer>
                          </a14:imgProps>
                        </a:ext>
                        <a:ext uri="{28A0092B-C50C-407E-A947-70E740481C1C}">
                          <a14:useLocalDpi xmlns:a14="http://schemas.microsoft.com/office/drawing/2010/main" val="0"/>
                        </a:ext>
                      </a:extLst>
                    </a:blip>
                    <a:stretch>
                      <a:fillRect/>
                    </a:stretch>
                  </pic:blipFill>
                  <pic:spPr>
                    <a:xfrm>
                      <a:off x="0" y="0"/>
                      <a:ext cx="5760085" cy="3705225"/>
                    </a:xfrm>
                    <a:prstGeom prst="rect">
                      <a:avLst/>
                    </a:prstGeom>
                  </pic:spPr>
                </pic:pic>
              </a:graphicData>
            </a:graphic>
          </wp:inline>
        </w:drawing>
      </w:r>
      <w:bookmarkEnd w:id="68"/>
    </w:p>
    <w:p w14:paraId="27318F0A" w14:textId="77777777" w:rsidR="002C19E0" w:rsidRPr="006D56E6" w:rsidRDefault="00696F50" w:rsidP="00696F50">
      <w:pPr>
        <w:jc w:val="center"/>
        <w:rPr>
          <w:sz w:val="20"/>
        </w:rPr>
      </w:pPr>
      <w:r w:rsidRPr="006D56E6">
        <w:rPr>
          <w:sz w:val="20"/>
        </w:rPr>
        <w:t>Fonte: Elaborada pelo Autor</w:t>
      </w:r>
    </w:p>
    <w:p w14:paraId="334938FE" w14:textId="77777777" w:rsidR="00F64028" w:rsidRPr="00FA5E28" w:rsidRDefault="00F64028" w:rsidP="00F64028"/>
    <w:p w14:paraId="1B1C3142" w14:textId="77777777" w:rsidR="00C20B51" w:rsidRDefault="00C20B51" w:rsidP="00C20B51">
      <w:pPr>
        <w:pStyle w:val="Ttulo2"/>
      </w:pPr>
      <w:bookmarkStart w:id="69" w:name="_Toc35796593"/>
      <w:r>
        <w:t>4.</w:t>
      </w:r>
      <w:r w:rsidR="007E3AB8">
        <w:t xml:space="preserve">9 </w:t>
      </w:r>
      <w:r>
        <w:t xml:space="preserve">Particularidades do ambiente para execução do </w:t>
      </w:r>
      <w:proofErr w:type="spellStart"/>
      <w:proofErr w:type="gramStart"/>
      <w:r>
        <w:t>DashGen</w:t>
      </w:r>
      <w:bookmarkEnd w:id="69"/>
      <w:proofErr w:type="spellEnd"/>
      <w:proofErr w:type="gramEnd"/>
    </w:p>
    <w:p w14:paraId="239A614F" w14:textId="77777777" w:rsidR="00AC22ED" w:rsidRPr="00AC22ED" w:rsidRDefault="00AC22ED" w:rsidP="00AC22ED"/>
    <w:p w14:paraId="7493CD3E" w14:textId="77777777" w:rsidR="007D4322" w:rsidRDefault="00C20B51" w:rsidP="00C20B51">
      <w:r>
        <w:tab/>
        <w:t xml:space="preserve">O projeto </w:t>
      </w:r>
      <w:proofErr w:type="spellStart"/>
      <w:proofErr w:type="gramStart"/>
      <w:r>
        <w:t>DashGen</w:t>
      </w:r>
      <w:proofErr w:type="spellEnd"/>
      <w:proofErr w:type="gramEnd"/>
      <w:r>
        <w:t xml:space="preserve"> foi concebido para ser distribuído em um </w:t>
      </w:r>
      <w:r w:rsidRPr="00580920">
        <w:t>pacote JAR</w:t>
      </w:r>
      <w:r w:rsidR="00580920" w:rsidRPr="00580920">
        <w:t>.</w:t>
      </w:r>
      <w:r w:rsidR="0095600C">
        <w:t xml:space="preserve"> O</w:t>
      </w:r>
      <w:r w:rsidR="00580920" w:rsidRPr="00580920">
        <w:t xml:space="preserve"> JAR (Acrônimo para Java </w:t>
      </w:r>
      <w:proofErr w:type="spellStart"/>
      <w:proofErr w:type="gramStart"/>
      <w:r w:rsidR="00580920" w:rsidRPr="00580920">
        <w:t>ARchive</w:t>
      </w:r>
      <w:proofErr w:type="spellEnd"/>
      <w:proofErr w:type="gramEnd"/>
      <w:r w:rsidR="00580920" w:rsidRPr="00580920">
        <w:t xml:space="preserve"> ou arquivo </w:t>
      </w:r>
      <w:r w:rsidR="00580920">
        <w:t>J</w:t>
      </w:r>
      <w:r w:rsidR="00580920" w:rsidRPr="00580920">
        <w:t>ava)</w:t>
      </w:r>
      <w:r w:rsidR="00580920">
        <w:t xml:space="preserve"> é um formato de arquivo compactado </w:t>
      </w:r>
      <w:r w:rsidR="00DC6C20">
        <w:t>tipicamente</w:t>
      </w:r>
      <w:r w:rsidR="00580920">
        <w:t xml:space="preserve"> usado para agregar classes </w:t>
      </w:r>
      <w:r w:rsidR="00DC6C20">
        <w:t>J</w:t>
      </w:r>
      <w:r w:rsidR="00580920">
        <w:t xml:space="preserve">ava compiladas, </w:t>
      </w:r>
      <w:proofErr w:type="spellStart"/>
      <w:r w:rsidR="009F43FB">
        <w:t>m</w:t>
      </w:r>
      <w:r w:rsidR="00580920">
        <w:t>etadados</w:t>
      </w:r>
      <w:proofErr w:type="spellEnd"/>
      <w:r w:rsidR="00580920">
        <w:t xml:space="preserve"> e recursos como arquivos co</w:t>
      </w:r>
      <w:r w:rsidR="00CA4231">
        <w:t>ntendo</w:t>
      </w:r>
      <w:r w:rsidR="00580920">
        <w:t xml:space="preserve"> texto, imagens ou vídeos em um único arquivo de distribuição</w:t>
      </w:r>
      <w:r w:rsidR="00DC6C20">
        <w:t xml:space="preserve"> </w:t>
      </w:r>
      <w:r w:rsidR="00F4107C">
        <w:fldChar w:fldCharType="begin" w:fldLock="1"/>
      </w:r>
      <w:r w:rsidR="0021217B">
        <w:instrText>ADDIN CSL_CITATION {"citationItems":[{"id":"ITEM-1","itemData":{"URL":"https://en.wikipedia.org/wiki/JAR_(file_format)","abstract":"Explicação sobre arquivos JAR","accessed":{"date-parts":[["2020","1","10"]]},"author":[{"dropping-particle":"","family":"Wikipedia.org","given":"","non-dropping-particle":"","parse-names":false,"suffix":""}],"id":"ITEM-1","issued":{"date-parts":[["2019"]]},"title":"JAR (file format)","type":"webpage"},"uris":["http://www.mendeley.com/documents/?uuid=250004eb-019a-4bac-a29c-49efa185a6df"]}],"mendeley":{"formattedCitation":"(WIKIPEDIA.ORG, 2019e)","plainTextFormattedCitation":"(WIKIPEDIA.ORG, 2019e)","previouslyFormattedCitation":"(WIKIPEDIA.ORG, 2019e)"},"properties":{"noteIndex":0},"schema":"https://github.com/citation-style-language/schema/raw/master/csl-citation.json"}</w:instrText>
      </w:r>
      <w:r w:rsidR="00F4107C">
        <w:fldChar w:fldCharType="separate"/>
      </w:r>
      <w:r w:rsidR="00594F63" w:rsidRPr="00594F63">
        <w:rPr>
          <w:noProof/>
        </w:rPr>
        <w:t>(WIKIPEDIA.ORG, 2019e)</w:t>
      </w:r>
      <w:r w:rsidR="00F4107C">
        <w:fldChar w:fldCharType="end"/>
      </w:r>
      <w:r w:rsidR="00580920" w:rsidRPr="00580920">
        <w:t>.</w:t>
      </w:r>
      <w:r w:rsidR="00580920">
        <w:t xml:space="preserve"> </w:t>
      </w:r>
      <w:r>
        <w:t xml:space="preserve">Os binários são empacotados no JAR, enquanto os arquivos de gabarito e os arquivos de dependência do Dashboard devem ser alocados no mesmo diretório do arquivo JAR, nos subdiretórios </w:t>
      </w:r>
      <w:proofErr w:type="spellStart"/>
      <w:r w:rsidRPr="00C20B51">
        <w:rPr>
          <w:i/>
        </w:rPr>
        <w:t>templates</w:t>
      </w:r>
      <w:proofErr w:type="spellEnd"/>
      <w:r>
        <w:t xml:space="preserve"> </w:t>
      </w:r>
      <w:r w:rsidRPr="00C20B51">
        <w:t>e</w:t>
      </w:r>
      <w:r w:rsidRPr="00C20B51">
        <w:rPr>
          <w:i/>
        </w:rPr>
        <w:t xml:space="preserve"> </w:t>
      </w:r>
      <w:proofErr w:type="spellStart"/>
      <w:r w:rsidRPr="00C20B51">
        <w:rPr>
          <w:i/>
        </w:rPr>
        <w:t>boilerplate</w:t>
      </w:r>
      <w:proofErr w:type="spellEnd"/>
      <w:r>
        <w:t xml:space="preserve"> respectivamente.</w:t>
      </w:r>
      <w:r w:rsidR="00E56232">
        <w:t xml:space="preserve"> </w:t>
      </w:r>
    </w:p>
    <w:p w14:paraId="6535B08B" w14:textId="77777777" w:rsidR="00E56232" w:rsidRDefault="007D4322" w:rsidP="00C20B51">
      <w:r>
        <w:tab/>
      </w:r>
      <w:r w:rsidR="00E56232">
        <w:t>Apesar do</w:t>
      </w:r>
      <w:r>
        <w:t xml:space="preserve"> fato de o</w:t>
      </w:r>
      <w:r w:rsidR="00E56232">
        <w:t xml:space="preserve"> arquivo</w:t>
      </w:r>
      <w:r w:rsidR="00E56232" w:rsidRPr="00E56232">
        <w:rPr>
          <w:i/>
        </w:rPr>
        <w:t xml:space="preserve"> </w:t>
      </w:r>
      <w:proofErr w:type="spellStart"/>
      <w:proofErr w:type="gramStart"/>
      <w:r w:rsidR="00E56232" w:rsidRPr="00E56232">
        <w:rPr>
          <w:i/>
        </w:rPr>
        <w:t>frontend.</w:t>
      </w:r>
      <w:proofErr w:type="gramEnd"/>
      <w:r w:rsidR="00E56232" w:rsidRPr="00E56232">
        <w:rPr>
          <w:i/>
        </w:rPr>
        <w:t>fxml</w:t>
      </w:r>
      <w:proofErr w:type="spellEnd"/>
      <w:r w:rsidR="00E6058A">
        <w:t xml:space="preserve">, </w:t>
      </w:r>
      <w:r w:rsidR="00E56232">
        <w:t xml:space="preserve">que define a interface gráfica </w:t>
      </w:r>
      <w:proofErr w:type="spellStart"/>
      <w:r w:rsidR="00E56232">
        <w:t>JavaFX</w:t>
      </w:r>
      <w:proofErr w:type="spellEnd"/>
      <w:r w:rsidR="00E56232">
        <w:t xml:space="preserve"> 8 não ser compilado com o pacote,</w:t>
      </w:r>
      <w:r w:rsidR="00580920">
        <w:t xml:space="preserve"> este</w:t>
      </w:r>
      <w:r w:rsidR="00E56232">
        <w:t xml:space="preserve"> foi também adicionado ao JAR, por questões de facilidade de referencia em tempo de execução. A aplicação foi validada no</w:t>
      </w:r>
      <w:r w:rsidR="004C4EE3">
        <w:t>s sistemas operacionais</w:t>
      </w:r>
      <w:r w:rsidR="00E56232">
        <w:t xml:space="preserve"> Windows 10 e </w:t>
      </w:r>
      <w:proofErr w:type="spellStart"/>
      <w:r w:rsidR="00E56232">
        <w:t>Xubuntu</w:t>
      </w:r>
      <w:proofErr w:type="spellEnd"/>
      <w:r w:rsidR="00E56232">
        <w:t xml:space="preserve"> </w:t>
      </w:r>
      <w:proofErr w:type="gramStart"/>
      <w:r w:rsidR="00E56232">
        <w:t>18.04 LTS</w:t>
      </w:r>
      <w:proofErr w:type="gramEnd"/>
      <w:r w:rsidR="00E56232">
        <w:t>, sem qualquer problema quanto à execução, ambos usando o JRE da Oracle</w:t>
      </w:r>
      <w:r w:rsidR="004C4EE3">
        <w:t xml:space="preserve"> (versão 8u241)</w:t>
      </w:r>
      <w:r w:rsidR="00E56232">
        <w:t>.</w:t>
      </w:r>
    </w:p>
    <w:p w14:paraId="57C2A96C" w14:textId="77777777" w:rsidR="00986BFC" w:rsidRDefault="00986BFC" w:rsidP="00C20B51"/>
    <w:p w14:paraId="61EA87C6" w14:textId="77777777" w:rsidR="00986BFC" w:rsidRDefault="00986BFC" w:rsidP="00986BFC">
      <w:pPr>
        <w:pStyle w:val="Ttulo2"/>
      </w:pPr>
      <w:bookmarkStart w:id="70" w:name="_Toc35796594"/>
      <w:r>
        <w:t>4.</w:t>
      </w:r>
      <w:r w:rsidR="0060606F">
        <w:t>10</w:t>
      </w:r>
      <w:r>
        <w:t xml:space="preserve"> </w:t>
      </w:r>
      <w:proofErr w:type="spellStart"/>
      <w:proofErr w:type="gramStart"/>
      <w:r>
        <w:t>DashGen</w:t>
      </w:r>
      <w:proofErr w:type="spellEnd"/>
      <w:proofErr w:type="gramEnd"/>
      <w:r>
        <w:t xml:space="preserve"> </w:t>
      </w:r>
      <w:r w:rsidR="00C2026A">
        <w:t>comparado a</w:t>
      </w:r>
      <w:r>
        <w:t xml:space="preserve"> soluções correlatas</w:t>
      </w:r>
      <w:bookmarkEnd w:id="70"/>
    </w:p>
    <w:p w14:paraId="7D679436" w14:textId="77777777" w:rsidR="00986BFC" w:rsidRDefault="00986BFC" w:rsidP="00986BFC"/>
    <w:p w14:paraId="09ADE14B" w14:textId="77777777" w:rsidR="00703F94" w:rsidRDefault="00703F94" w:rsidP="00986BFC">
      <w:r>
        <w:tab/>
      </w:r>
      <w:commentRangeStart w:id="71"/>
      <w:r w:rsidR="00986BFC">
        <w:t xml:space="preserve">Comparada às soluções correlatas descritas no capítulo 3 deste trabalho, a aplicação </w:t>
      </w:r>
      <w:proofErr w:type="spellStart"/>
      <w:proofErr w:type="gramStart"/>
      <w:r w:rsidR="00986BFC">
        <w:t>DashGen</w:t>
      </w:r>
      <w:proofErr w:type="spellEnd"/>
      <w:proofErr w:type="gramEnd"/>
      <w:r w:rsidR="00986BFC">
        <w:t xml:space="preserve"> traz como diferencial o emprego de tecnologias abertas e de conhecimento público, o que permite a personalização a qualquer tempo</w:t>
      </w:r>
      <w:r>
        <w:t xml:space="preserve"> tanto</w:t>
      </w:r>
      <w:r w:rsidR="00986BFC">
        <w:t xml:space="preserve"> do gabarito de geração (arquivo </w:t>
      </w:r>
      <w:proofErr w:type="spellStart"/>
      <w:r w:rsidR="00986BFC" w:rsidRPr="00226AAE">
        <w:rPr>
          <w:i/>
        </w:rPr>
        <w:t>dashboard.ftl</w:t>
      </w:r>
      <w:proofErr w:type="spellEnd"/>
      <w:r>
        <w:t xml:space="preserve">), </w:t>
      </w:r>
      <w:r w:rsidR="00986BFC">
        <w:t xml:space="preserve">como do artefato final (arquivo </w:t>
      </w:r>
      <w:r w:rsidR="00986BFC" w:rsidRPr="00226AAE">
        <w:rPr>
          <w:i/>
        </w:rPr>
        <w:t>dashboard.html</w:t>
      </w:r>
      <w:r>
        <w:rPr>
          <w:i/>
        </w:rPr>
        <w:t xml:space="preserve"> </w:t>
      </w:r>
      <w:r w:rsidRPr="00703F94">
        <w:t>gerado</w:t>
      </w:r>
      <w:r w:rsidR="00986BFC">
        <w:t xml:space="preserve">). Com algum conhecimento específico de </w:t>
      </w:r>
      <w:proofErr w:type="spellStart"/>
      <w:proofErr w:type="gramStart"/>
      <w:r w:rsidR="00986BFC">
        <w:t>JavaFX</w:t>
      </w:r>
      <w:proofErr w:type="spellEnd"/>
      <w:proofErr w:type="gramEnd"/>
      <w:r w:rsidR="00986BFC">
        <w:t xml:space="preserve"> 8, é possível também fazer algumas alterações na GUI sem a necessidade de recompilar o projeto como um todo.</w:t>
      </w:r>
      <w:commentRangeEnd w:id="71"/>
    </w:p>
    <w:p w14:paraId="6EA8AF85" w14:textId="77777777" w:rsidR="00986BFC" w:rsidRDefault="00986BFC" w:rsidP="00986BFC">
      <w:r>
        <w:rPr>
          <w:rStyle w:val="Refdecomentrio"/>
        </w:rPr>
        <w:commentReference w:id="71"/>
      </w:r>
      <w:r w:rsidR="00703F94">
        <w:tab/>
        <w:t xml:space="preserve">É possível também adaptar o projeto para todos os tipos de gráficos que a biblioteca </w:t>
      </w:r>
      <w:proofErr w:type="gramStart"/>
      <w:r w:rsidR="00703F94">
        <w:t>DC.</w:t>
      </w:r>
      <w:proofErr w:type="gramEnd"/>
      <w:r w:rsidR="00703F94">
        <w:t xml:space="preserve">js permite gerar, além de tabelas dinâmicas. A metodologia usada para associar o modelo de dados ao gabarito para processamento </w:t>
      </w:r>
      <w:r w:rsidR="008574DB">
        <w:t>do</w:t>
      </w:r>
      <w:r w:rsidR="00703F94">
        <w:t xml:space="preserve"> Apache </w:t>
      </w:r>
      <w:proofErr w:type="spellStart"/>
      <w:r w:rsidR="00703F94">
        <w:t>Freemarker</w:t>
      </w:r>
      <w:proofErr w:type="spellEnd"/>
      <w:r w:rsidR="00703F94">
        <w:t xml:space="preserve"> </w:t>
      </w:r>
      <w:r w:rsidR="00C2026A">
        <w:t>pode servir</w:t>
      </w:r>
      <w:r w:rsidR="00703F94">
        <w:t xml:space="preserve"> como exemplo para geração de outros artefatos finalizados, para </w:t>
      </w:r>
      <w:r w:rsidR="00E6050C">
        <w:t>outros</w:t>
      </w:r>
      <w:r w:rsidR="00703F94">
        <w:t xml:space="preserve"> domínios de aplicação.</w:t>
      </w:r>
    </w:p>
    <w:p w14:paraId="586260C6" w14:textId="77777777" w:rsidR="00986BFC" w:rsidRPr="00986BFC" w:rsidRDefault="00986BFC" w:rsidP="00986BFC"/>
    <w:p w14:paraId="512775A7" w14:textId="77777777" w:rsidR="00E6050C" w:rsidRDefault="00E6050C">
      <w:pPr>
        <w:spacing w:after="160" w:line="240" w:lineRule="auto"/>
        <w:jc w:val="left"/>
        <w:rPr>
          <w:rFonts w:eastAsiaTheme="majorEastAsia" w:cstheme="majorBidi"/>
          <w:b/>
          <w:szCs w:val="32"/>
        </w:rPr>
      </w:pPr>
      <w:r>
        <w:br w:type="page"/>
      </w:r>
    </w:p>
    <w:p w14:paraId="71D96CD2" w14:textId="77777777" w:rsidR="007D4322" w:rsidRDefault="007D4322" w:rsidP="00425F6F">
      <w:pPr>
        <w:pStyle w:val="Ttulo1"/>
      </w:pPr>
      <w:bookmarkStart w:id="72" w:name="_Toc35796595"/>
      <w:proofErr w:type="gramStart"/>
      <w:r>
        <w:lastRenderedPageBreak/>
        <w:t>5</w:t>
      </w:r>
      <w:proofErr w:type="gramEnd"/>
      <w:r>
        <w:t xml:space="preserve"> CONSIDERAÇÕES FINAIS</w:t>
      </w:r>
      <w:bookmarkEnd w:id="72"/>
    </w:p>
    <w:p w14:paraId="3D30965F" w14:textId="77777777" w:rsidR="004A51C9" w:rsidRPr="004A51C9" w:rsidRDefault="004A51C9" w:rsidP="004A51C9"/>
    <w:p w14:paraId="0C058B83" w14:textId="77777777" w:rsidR="007D4322" w:rsidRDefault="007D4322" w:rsidP="007D4322">
      <w:r>
        <w:tab/>
        <w:t>A aplicação projetada e desenvolvida como objeto do presente trabalho comprova que a programação generativa baseada em gabaritos é uma alternativa viável na redução do esforço para geração de</w:t>
      </w:r>
      <w:r w:rsidR="004C4EE3">
        <w:t xml:space="preserve"> código e</w:t>
      </w:r>
      <w:r>
        <w:t xml:space="preserve"> documentos</w:t>
      </w:r>
      <w:r w:rsidR="004C4EE3">
        <w:t xml:space="preserve"> que seguem um padrão preestabelecido</w:t>
      </w:r>
      <w:r>
        <w:t xml:space="preserve">. Além disso, fornece uma visão clara de como </w:t>
      </w:r>
      <w:r w:rsidR="004C4EE3">
        <w:t xml:space="preserve">desenvolver a </w:t>
      </w:r>
      <w:r>
        <w:t xml:space="preserve">geração de documentos compostos usando o </w:t>
      </w:r>
      <w:r w:rsidR="004C4EE3">
        <w:t xml:space="preserve">motor </w:t>
      </w:r>
      <w:r>
        <w:t xml:space="preserve">de </w:t>
      </w:r>
      <w:r w:rsidR="004C4EE3">
        <w:t xml:space="preserve">gabaritos do </w:t>
      </w:r>
      <w:r>
        <w:t xml:space="preserve">Apache </w:t>
      </w:r>
      <w:proofErr w:type="spellStart"/>
      <w:r>
        <w:t>Freemarker</w:t>
      </w:r>
      <w:proofErr w:type="spellEnd"/>
      <w:r>
        <w:t>. A classe</w:t>
      </w:r>
      <w:r w:rsidR="004C4EE3">
        <w:t xml:space="preserve"> Java </w:t>
      </w:r>
      <w:r w:rsidR="00EF19CC" w:rsidRPr="009F43FB">
        <w:rPr>
          <w:i/>
        </w:rPr>
        <w:t>Gerador</w:t>
      </w:r>
      <w:r w:rsidR="00EF19CC">
        <w:t xml:space="preserve">, </w:t>
      </w:r>
      <w:r w:rsidR="004C4EE3">
        <w:t xml:space="preserve">responsável pela </w:t>
      </w:r>
      <w:r>
        <w:t xml:space="preserve">geração do </w:t>
      </w:r>
      <w:r w:rsidR="004C4EE3">
        <w:t xml:space="preserve">artefato </w:t>
      </w:r>
      <w:r>
        <w:t xml:space="preserve">final, assim como a classe </w:t>
      </w:r>
      <w:proofErr w:type="spellStart"/>
      <w:r w:rsidR="00EF19CC" w:rsidRPr="009F43FB">
        <w:rPr>
          <w:i/>
        </w:rPr>
        <w:t>Dataset</w:t>
      </w:r>
      <w:proofErr w:type="spellEnd"/>
      <w:r w:rsidR="00EF19CC">
        <w:t>, que permite a</w:t>
      </w:r>
      <w:r>
        <w:t xml:space="preserve"> manipulação do arquivo CSV podem </w:t>
      </w:r>
      <w:r w:rsidR="004C4EE3">
        <w:t xml:space="preserve">ser </w:t>
      </w:r>
      <w:r>
        <w:t>alteradas e adaptadas</w:t>
      </w:r>
      <w:r w:rsidR="004C4EE3">
        <w:t xml:space="preserve">, sem muitas dificuldades, </w:t>
      </w:r>
      <w:r>
        <w:t xml:space="preserve">a domínios </w:t>
      </w:r>
      <w:r w:rsidR="004C4EE3">
        <w:t xml:space="preserve">e contextos </w:t>
      </w:r>
      <w:r>
        <w:t>diferentes</w:t>
      </w:r>
      <w:r w:rsidR="004C4EE3">
        <w:t>.</w:t>
      </w:r>
      <w:r w:rsidR="002E4D1E">
        <w:t xml:space="preserve"> </w:t>
      </w:r>
    </w:p>
    <w:p w14:paraId="4BC5E1A1" w14:textId="77777777" w:rsidR="004200F4" w:rsidRDefault="004200F4" w:rsidP="007D4322">
      <w:r>
        <w:tab/>
        <w:t xml:space="preserve">O uso da </w:t>
      </w:r>
      <w:proofErr w:type="gramStart"/>
      <w:r>
        <w:t>DC.</w:t>
      </w:r>
      <w:proofErr w:type="gramEnd"/>
      <w:r>
        <w:t xml:space="preserve">js e suas dependências também se mostrou como uma ferramenta </w:t>
      </w:r>
      <w:r w:rsidR="00DD7583">
        <w:t>viável</w:t>
      </w:r>
      <w:r w:rsidR="004C4EE3">
        <w:t xml:space="preserve"> para a criação </w:t>
      </w:r>
      <w:r>
        <w:t xml:space="preserve">de </w:t>
      </w:r>
      <w:r w:rsidR="004C4EE3">
        <w:t xml:space="preserve">painéis e </w:t>
      </w:r>
      <w:r>
        <w:t xml:space="preserve">gráficos com filtros dinâmicos. A velocidade do redesenho dos gráficos </w:t>
      </w:r>
      <w:r w:rsidR="00EC307C">
        <w:t xml:space="preserve">a cada definição de filtro </w:t>
      </w:r>
      <w:r>
        <w:t>é notadamente alta, mesmo usando arquivos com milhares de registros.</w:t>
      </w:r>
    </w:p>
    <w:p w14:paraId="016DAA72" w14:textId="77777777" w:rsidR="00975B31" w:rsidRDefault="00CC5694" w:rsidP="007D4322">
      <w:r>
        <w:tab/>
      </w:r>
      <w:r w:rsidR="00975B31">
        <w:tab/>
        <w:t>Ao longo da pesquisa e desenvolvimento deste trabalho, fo</w:t>
      </w:r>
      <w:r w:rsidR="00B172DD">
        <w:t>ram</w:t>
      </w:r>
      <w:r w:rsidR="00975B31">
        <w:t xml:space="preserve"> </w:t>
      </w:r>
      <w:r w:rsidR="008C1C29">
        <w:t>vivenciada</w:t>
      </w:r>
      <w:r w:rsidR="00B172DD">
        <w:t>s</w:t>
      </w:r>
      <w:r w:rsidR="00975B31">
        <w:t xml:space="preserve"> a</w:t>
      </w:r>
      <w:r w:rsidR="00B172DD">
        <w:t>lgumas das</w:t>
      </w:r>
      <w:r w:rsidR="00975B31">
        <w:t xml:space="preserve"> dificuldade</w:t>
      </w:r>
      <w:r w:rsidR="00B172DD">
        <w:t xml:space="preserve">s encontradas </w:t>
      </w:r>
      <w:r w:rsidR="00975B31">
        <w:t xml:space="preserve">ao decidir optar pelo reuso de </w:t>
      </w:r>
      <w:r w:rsidR="00B172DD">
        <w:t>software</w:t>
      </w:r>
      <w:r w:rsidR="00E6050C">
        <w:t>, neste caso, localizar componentes que possam atender as necessidades do projeto, comparação das vantagens e desvantagens do emprego dos componentes identificados e a principal: a falta de conhecimento pleno dos componentes reusados</w:t>
      </w:r>
      <w:r w:rsidR="00975B31">
        <w:t xml:space="preserve">. </w:t>
      </w:r>
      <w:r w:rsidR="00773887">
        <w:t>Para o emprego das bibliotecas</w:t>
      </w:r>
      <w:r w:rsidR="00975B31">
        <w:t xml:space="preserve"> Apache </w:t>
      </w:r>
      <w:proofErr w:type="spellStart"/>
      <w:proofErr w:type="gramStart"/>
      <w:r w:rsidR="00975B31">
        <w:t>CommonsCSV</w:t>
      </w:r>
      <w:proofErr w:type="spellEnd"/>
      <w:proofErr w:type="gramEnd"/>
      <w:r w:rsidR="00D97658">
        <w:t xml:space="preserve"> e Apache </w:t>
      </w:r>
      <w:proofErr w:type="spellStart"/>
      <w:r w:rsidR="00D97658">
        <w:t>FreeMarker</w:t>
      </w:r>
      <w:proofErr w:type="spellEnd"/>
      <w:r w:rsidR="00D97658">
        <w:t xml:space="preserve">, foi necessário estudar a documentação disponível e fazer alguns testes até que se chegasse ao artefato final desejado. Apesar do tempo consumido nessas tarefas ter sido razoavelmente longo, certamente foi menor do que seria necessário para desenvolver essas soluções a partir do início. </w:t>
      </w:r>
      <w:r w:rsidR="00975B31">
        <w:t xml:space="preserve"> </w:t>
      </w:r>
      <w:r w:rsidR="00D97658">
        <w:t xml:space="preserve">A mesma observação se aplica à </w:t>
      </w:r>
      <w:proofErr w:type="gramStart"/>
      <w:r w:rsidR="00D97658">
        <w:t>DC.</w:t>
      </w:r>
      <w:proofErr w:type="gramEnd"/>
      <w:r w:rsidR="00D97658">
        <w:t>js e suas dependências.</w:t>
      </w:r>
    </w:p>
    <w:p w14:paraId="6730796E" w14:textId="77777777" w:rsidR="004C4EE3" w:rsidRDefault="00D97658" w:rsidP="007D4322">
      <w:r>
        <w:tab/>
        <w:t xml:space="preserve">Lidar com fontes de dados como os </w:t>
      </w:r>
      <w:r w:rsidR="00773887">
        <w:t xml:space="preserve">arquivos em formato </w:t>
      </w:r>
      <w:r>
        <w:t xml:space="preserve">CSV, que não possuem um modelo de especificação de </w:t>
      </w:r>
      <w:proofErr w:type="spellStart"/>
      <w:r w:rsidR="00E6058A">
        <w:t>m</w:t>
      </w:r>
      <w:r>
        <w:t>etadados</w:t>
      </w:r>
      <w:proofErr w:type="spellEnd"/>
      <w:r w:rsidR="00E6058A">
        <w:t>,</w:t>
      </w:r>
      <w:r>
        <w:t xml:space="preserve"> também é </w:t>
      </w:r>
      <w:r w:rsidR="00151994">
        <w:t>um obstáculo</w:t>
      </w:r>
      <w:r w:rsidR="00E6058A">
        <w:t xml:space="preserve"> a </w:t>
      </w:r>
      <w:r w:rsidR="00151994">
        <w:t>ser transposto</w:t>
      </w:r>
      <w:r>
        <w:t xml:space="preserve">. </w:t>
      </w:r>
      <w:r w:rsidR="00E6058A">
        <w:t xml:space="preserve">O uso de uma </w:t>
      </w:r>
      <w:r>
        <w:t>biblioteca</w:t>
      </w:r>
      <w:r w:rsidR="00E6058A">
        <w:t xml:space="preserve"> </w:t>
      </w:r>
      <w:r>
        <w:t xml:space="preserve">como a Apache </w:t>
      </w:r>
      <w:proofErr w:type="spellStart"/>
      <w:r>
        <w:t>Commons</w:t>
      </w:r>
      <w:proofErr w:type="spellEnd"/>
      <w:r>
        <w:t xml:space="preserve"> CSV</w:t>
      </w:r>
      <w:r w:rsidR="00E6058A">
        <w:t xml:space="preserve"> facilita o tratamento d</w:t>
      </w:r>
      <w:r w:rsidR="00A774A6">
        <w:t>os arquivos, mas</w:t>
      </w:r>
      <w:r w:rsidR="00E6058A">
        <w:t xml:space="preserve"> </w:t>
      </w:r>
      <w:r>
        <w:t xml:space="preserve">não possui </w:t>
      </w:r>
      <w:r w:rsidR="00E6058A">
        <w:t>recursos para a</w:t>
      </w:r>
      <w:r>
        <w:t xml:space="preserve"> identificação de atributos, problema que foi mitigado com o desenvolvimento d</w:t>
      </w:r>
      <w:r w:rsidR="006D23C8">
        <w:t>e funcionalidades próprias, neste caso o</w:t>
      </w:r>
      <w:r>
        <w:t xml:space="preserve">s métodos </w:t>
      </w:r>
      <w:proofErr w:type="spellStart"/>
      <w:proofErr w:type="gramStart"/>
      <w:r>
        <w:t>isNumeric</w:t>
      </w:r>
      <w:proofErr w:type="spellEnd"/>
      <w:proofErr w:type="gramEnd"/>
      <w:r>
        <w:t xml:space="preserve">() e </w:t>
      </w:r>
      <w:proofErr w:type="spellStart"/>
      <w:r w:rsidR="00773887">
        <w:t>columnDiscoverType</w:t>
      </w:r>
      <w:proofErr w:type="spellEnd"/>
      <w:r w:rsidR="00773887">
        <w:t>(), que diferenciam atributos com conteúdo de tipo numérico.</w:t>
      </w:r>
    </w:p>
    <w:p w14:paraId="49AF5CA2" w14:textId="77777777" w:rsidR="00B93128" w:rsidRDefault="00FF4D80" w:rsidP="004C4EE3">
      <w:r>
        <w:lastRenderedPageBreak/>
        <w:tab/>
        <w:t xml:space="preserve">O projeto </w:t>
      </w:r>
      <w:r w:rsidR="007E4CC2">
        <w:t>encontra-se disponível</w:t>
      </w:r>
      <w:r>
        <w:t xml:space="preserve"> para download no repositório github.com, no endereço </w:t>
      </w:r>
      <w:proofErr w:type="gramStart"/>
      <w:r w:rsidRPr="00FF4D80">
        <w:t>https</w:t>
      </w:r>
      <w:proofErr w:type="gramEnd"/>
      <w:r w:rsidRPr="00FF4D80">
        <w:t>://github.com/glaubergad/tccrepo</w:t>
      </w:r>
      <w:r>
        <w:t>. Lá estão depositados todos os artefatos usados nas etapas de análise</w:t>
      </w:r>
      <w:r w:rsidR="004C4EE3">
        <w:t xml:space="preserve"> e projeto da aplicação</w:t>
      </w:r>
      <w:r w:rsidR="00C14632">
        <w:t>,</w:t>
      </w:r>
      <w:r w:rsidR="004C4EE3">
        <w:t xml:space="preserve"> </w:t>
      </w:r>
      <w:r w:rsidR="00C14632">
        <w:t xml:space="preserve">o documento contendo este </w:t>
      </w:r>
      <w:r>
        <w:t xml:space="preserve">trabalho de conclusão de curso e o código fonte do protótipo final </w:t>
      </w:r>
      <w:proofErr w:type="spellStart"/>
      <w:proofErr w:type="gramStart"/>
      <w:r>
        <w:t>DashGen</w:t>
      </w:r>
      <w:proofErr w:type="spellEnd"/>
      <w:proofErr w:type="gramEnd"/>
      <w:r>
        <w:t>.</w:t>
      </w:r>
      <w:r w:rsidR="004C4EE3">
        <w:t xml:space="preserve"> </w:t>
      </w:r>
    </w:p>
    <w:p w14:paraId="678198D4" w14:textId="77777777" w:rsidR="002464D4" w:rsidRDefault="002464D4" w:rsidP="002464D4">
      <w:r>
        <w:tab/>
      </w:r>
      <w:r w:rsidR="00E56C21">
        <w:t>Para trabalhos futuros, cabem como sugestões:</w:t>
      </w:r>
    </w:p>
    <w:p w14:paraId="71D0DF05" w14:textId="77777777" w:rsidR="00E56C21" w:rsidRDefault="00E56C21" w:rsidP="002D2717">
      <w:pPr>
        <w:pStyle w:val="PargrafodaLista"/>
        <w:numPr>
          <w:ilvl w:val="0"/>
          <w:numId w:val="14"/>
        </w:numPr>
        <w:ind w:left="993"/>
      </w:pPr>
      <w:proofErr w:type="spellStart"/>
      <w:r>
        <w:t>Refatoração</w:t>
      </w:r>
      <w:proofErr w:type="spellEnd"/>
      <w:r>
        <w:t xml:space="preserve"> do código fonte, </w:t>
      </w:r>
      <w:r w:rsidR="004C4EE3">
        <w:t xml:space="preserve">para </w:t>
      </w:r>
      <w:proofErr w:type="gramStart"/>
      <w:r w:rsidR="004C4EE3">
        <w:t>otimização</w:t>
      </w:r>
      <w:proofErr w:type="gramEnd"/>
      <w:r w:rsidR="004C4EE3">
        <w:t xml:space="preserve"> d</w:t>
      </w:r>
      <w:r>
        <w:t>as relações entre as classes, melhorando o desempenho da aplicação;</w:t>
      </w:r>
    </w:p>
    <w:p w14:paraId="7508B322" w14:textId="77777777" w:rsidR="00E56C21" w:rsidRDefault="00E56C21" w:rsidP="002D2717">
      <w:pPr>
        <w:pStyle w:val="PargrafodaLista"/>
        <w:numPr>
          <w:ilvl w:val="0"/>
          <w:numId w:val="14"/>
        </w:numPr>
        <w:ind w:left="993"/>
      </w:pPr>
      <w:r>
        <w:t xml:space="preserve">Transformação do mecanismo de composição em uma biblioteca reutilizável em outros contextos além da geração de </w:t>
      </w:r>
      <w:proofErr w:type="spellStart"/>
      <w:r w:rsidR="00F07A8A">
        <w:rPr>
          <w:i/>
        </w:rPr>
        <w:t>d</w:t>
      </w:r>
      <w:r w:rsidR="00F07A8A" w:rsidRPr="00F07A8A">
        <w:rPr>
          <w:i/>
        </w:rPr>
        <w:t>ashboards</w:t>
      </w:r>
      <w:proofErr w:type="spellEnd"/>
      <w:r>
        <w:t>;</w:t>
      </w:r>
    </w:p>
    <w:p w14:paraId="69CD03FA" w14:textId="77777777" w:rsidR="00E56C21" w:rsidRDefault="00E56C21" w:rsidP="002D2717">
      <w:pPr>
        <w:pStyle w:val="PargrafodaLista"/>
        <w:numPr>
          <w:ilvl w:val="0"/>
          <w:numId w:val="14"/>
        </w:numPr>
        <w:ind w:left="993"/>
      </w:pPr>
      <w:r>
        <w:t xml:space="preserve">Usando o </w:t>
      </w:r>
      <w:proofErr w:type="spellStart"/>
      <w:proofErr w:type="gramStart"/>
      <w:r>
        <w:t>DashGen</w:t>
      </w:r>
      <w:proofErr w:type="spellEnd"/>
      <w:proofErr w:type="gramEnd"/>
      <w:r>
        <w:t xml:space="preserve"> como base, criar um artefato nos padrões do projeto </w:t>
      </w:r>
      <w:r w:rsidR="00A774A6">
        <w:t xml:space="preserve">Apache </w:t>
      </w:r>
      <w:proofErr w:type="spellStart"/>
      <w:r>
        <w:t>Maven</w:t>
      </w:r>
      <w:proofErr w:type="spellEnd"/>
      <w:r>
        <w:t>, a fim de disponibilizá-lo para a comunidade usuária de software livre, da mesma forma que as bibliotecas utilizadas neste projeto;</w:t>
      </w:r>
    </w:p>
    <w:p w14:paraId="791E8BEC" w14:textId="77777777" w:rsidR="00E56C21" w:rsidRDefault="00E56C21" w:rsidP="002D2717">
      <w:pPr>
        <w:pStyle w:val="PargrafodaLista"/>
        <w:numPr>
          <w:ilvl w:val="0"/>
          <w:numId w:val="14"/>
        </w:numPr>
        <w:ind w:left="993"/>
      </w:pPr>
      <w:r>
        <w:t>Aprimoramento do projeto, embarcando inteligência artificial capaz de analisar os dados constantes no arquivo CSV a fim de propor quais seriam as melhores representações gráficas para cada tipo de dado identificado;</w:t>
      </w:r>
    </w:p>
    <w:p w14:paraId="23EAD17A" w14:textId="77777777" w:rsidR="00E56C21" w:rsidRDefault="00E56C21" w:rsidP="002D2717">
      <w:pPr>
        <w:pStyle w:val="PargrafodaLista"/>
        <w:numPr>
          <w:ilvl w:val="0"/>
          <w:numId w:val="14"/>
        </w:numPr>
        <w:ind w:left="993"/>
      </w:pPr>
      <w:r>
        <w:t>Permitir maior personalização do Dashboard, como seleção de cores e modelos de tela pré-definidos;</w:t>
      </w:r>
    </w:p>
    <w:p w14:paraId="0272E8CD" w14:textId="77777777" w:rsidR="00E56C21" w:rsidRPr="002464D4" w:rsidRDefault="00E56C21" w:rsidP="002D2717">
      <w:pPr>
        <w:pStyle w:val="PargrafodaLista"/>
        <w:numPr>
          <w:ilvl w:val="0"/>
          <w:numId w:val="14"/>
        </w:numPr>
        <w:ind w:left="993"/>
      </w:pPr>
      <w:proofErr w:type="gramStart"/>
      <w:r>
        <w:t>Otimização</w:t>
      </w:r>
      <w:proofErr w:type="gramEnd"/>
      <w:r>
        <w:t xml:space="preserve"> da interface gráfica do usuário, trazendo maior interatividade e tornando-a mais intuitiva.</w:t>
      </w:r>
    </w:p>
    <w:p w14:paraId="0D59ABC9" w14:textId="77777777" w:rsidR="00253E56" w:rsidRPr="00E56232" w:rsidRDefault="00253E56" w:rsidP="00C20B51">
      <w:r>
        <w:tab/>
      </w:r>
    </w:p>
    <w:p w14:paraId="441FF10C" w14:textId="77777777" w:rsidR="00564887" w:rsidRDefault="00564887" w:rsidP="00B37E09">
      <w:r>
        <w:br w:type="page"/>
      </w:r>
    </w:p>
    <w:p w14:paraId="186F3E97" w14:textId="77777777" w:rsidR="00246861" w:rsidRDefault="00A931EE" w:rsidP="00425F6F">
      <w:pPr>
        <w:pStyle w:val="Ttulo1"/>
      </w:pPr>
      <w:bookmarkStart w:id="73" w:name="_Toc35796596"/>
      <w:r>
        <w:lastRenderedPageBreak/>
        <w:t>REFERÊNCIAS</w:t>
      </w:r>
      <w:bookmarkEnd w:id="73"/>
    </w:p>
    <w:p w14:paraId="7EC0E98A" w14:textId="77777777" w:rsidR="00BD7C53" w:rsidRDefault="00BD7C53" w:rsidP="007B536F">
      <w:pPr>
        <w:spacing w:line="240" w:lineRule="auto"/>
      </w:pPr>
    </w:p>
    <w:p w14:paraId="49CC464C" w14:textId="77777777" w:rsidR="0058466A" w:rsidRDefault="0058466A" w:rsidP="007B536F">
      <w:pPr>
        <w:spacing w:line="240" w:lineRule="auto"/>
      </w:pPr>
    </w:p>
    <w:p w14:paraId="3CB1B27E" w14:textId="77777777" w:rsidR="0058466A" w:rsidRDefault="0058466A" w:rsidP="007B536F">
      <w:pPr>
        <w:spacing w:line="240" w:lineRule="auto"/>
      </w:pPr>
    </w:p>
    <w:p w14:paraId="0819604C" w14:textId="77777777" w:rsidR="007A441E" w:rsidRPr="007A441E" w:rsidRDefault="00F4107C" w:rsidP="00972D4A">
      <w:pPr>
        <w:widowControl w:val="0"/>
        <w:autoSpaceDE w:val="0"/>
        <w:autoSpaceDN w:val="0"/>
        <w:adjustRightInd w:val="0"/>
        <w:spacing w:before="240" w:line="240" w:lineRule="auto"/>
        <w:jc w:val="left"/>
        <w:rPr>
          <w:rFonts w:cs="Arial"/>
          <w:noProof/>
          <w:szCs w:val="24"/>
        </w:rPr>
      </w:pPr>
      <w:r>
        <w:fldChar w:fldCharType="begin" w:fldLock="1"/>
      </w:r>
      <w:r w:rsidR="00594F63">
        <w:instrText xml:space="preserve">ADDIN Mendeley Bibliography CSL_BIBLIOGRAPHY </w:instrText>
      </w:r>
      <w:r>
        <w:fldChar w:fldCharType="separate"/>
      </w:r>
      <w:r w:rsidR="007A441E" w:rsidRPr="007A441E">
        <w:rPr>
          <w:rFonts w:cs="Arial"/>
          <w:noProof/>
          <w:szCs w:val="24"/>
        </w:rPr>
        <w:t xml:space="preserve">ACADEMIAIN. </w:t>
      </w:r>
      <w:r w:rsidR="007A441E" w:rsidRPr="007A441E">
        <w:rPr>
          <w:rFonts w:cs="Arial"/>
          <w:b/>
          <w:bCs/>
          <w:noProof/>
          <w:szCs w:val="24"/>
        </w:rPr>
        <w:t>QLIK SENSE: O QUE É, COMO FUNCIONA E QUAIS AS VANTAGENS?</w:t>
      </w:r>
      <w:r w:rsidR="007A441E" w:rsidRPr="007A441E">
        <w:rPr>
          <w:rFonts w:cs="Arial"/>
          <w:noProof/>
          <w:szCs w:val="24"/>
        </w:rPr>
        <w:t xml:space="preserve"> Disponível em: &lt;https://blog.academiain1.com.br/qlik-sense-o-que-e-como-funciona-e-quais-as-vantagens/&gt;. Acesso em: 10 jan. 2020. </w:t>
      </w:r>
    </w:p>
    <w:p w14:paraId="508FF2E3"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APACHE.ORG. </w:t>
      </w:r>
      <w:r w:rsidRPr="007A441E">
        <w:rPr>
          <w:rFonts w:cs="Arial"/>
          <w:b/>
          <w:bCs/>
          <w:noProof/>
          <w:szCs w:val="24"/>
        </w:rPr>
        <w:t>The Apache Velocity Project</w:t>
      </w:r>
      <w:r w:rsidRPr="007A441E">
        <w:rPr>
          <w:rFonts w:cs="Arial"/>
          <w:noProof/>
          <w:szCs w:val="24"/>
        </w:rPr>
        <w:t xml:space="preserve">. Disponível em: &lt;https://velocity.apache.org/&gt;. Acesso em: 7 jan. 2019a. </w:t>
      </w:r>
    </w:p>
    <w:p w14:paraId="3D65DFE8" w14:textId="77777777" w:rsidR="007A441E" w:rsidRPr="00552D85" w:rsidRDefault="007A441E" w:rsidP="00972D4A">
      <w:pPr>
        <w:widowControl w:val="0"/>
        <w:autoSpaceDE w:val="0"/>
        <w:autoSpaceDN w:val="0"/>
        <w:adjustRightInd w:val="0"/>
        <w:spacing w:before="240" w:line="240" w:lineRule="auto"/>
        <w:jc w:val="left"/>
        <w:rPr>
          <w:rFonts w:cs="Arial"/>
          <w:noProof/>
          <w:szCs w:val="24"/>
          <w:lang w:val="en-US"/>
        </w:rPr>
      </w:pPr>
      <w:r w:rsidRPr="007A441E">
        <w:rPr>
          <w:rFonts w:cs="Arial"/>
          <w:noProof/>
          <w:szCs w:val="24"/>
        </w:rPr>
        <w:t xml:space="preserve">APACHE.ORG. </w:t>
      </w:r>
      <w:r w:rsidRPr="007A441E">
        <w:rPr>
          <w:rFonts w:cs="Arial"/>
          <w:b/>
          <w:bCs/>
          <w:noProof/>
          <w:szCs w:val="24"/>
        </w:rPr>
        <w:t>Changes Report - Apache Velocity</w:t>
      </w:r>
      <w:r w:rsidRPr="007A441E">
        <w:rPr>
          <w:rFonts w:cs="Arial"/>
          <w:noProof/>
          <w:szCs w:val="24"/>
        </w:rPr>
        <w:t xml:space="preserve">. Disponível em: &lt;https://velocity.apache.org/engine/devel/changes.html&gt;. </w:t>
      </w:r>
      <w:r w:rsidRPr="00552D85">
        <w:rPr>
          <w:rFonts w:cs="Arial"/>
          <w:noProof/>
          <w:szCs w:val="24"/>
          <w:lang w:val="en-US"/>
        </w:rPr>
        <w:t xml:space="preserve">Acesso em: 22 ago. 2019b. </w:t>
      </w:r>
    </w:p>
    <w:p w14:paraId="084BA146"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552D85">
        <w:rPr>
          <w:rFonts w:cs="Arial"/>
          <w:noProof/>
          <w:szCs w:val="24"/>
          <w:lang w:val="en-US"/>
        </w:rPr>
        <w:t xml:space="preserve">APACHE.ORG. </w:t>
      </w:r>
      <w:r w:rsidRPr="00552D85">
        <w:rPr>
          <w:rFonts w:cs="Arial"/>
          <w:b/>
          <w:bCs/>
          <w:noProof/>
          <w:szCs w:val="24"/>
          <w:lang w:val="en-US"/>
        </w:rPr>
        <w:t>Version History - Apache Freemarker</w:t>
      </w:r>
      <w:r w:rsidRPr="00552D85">
        <w:rPr>
          <w:rFonts w:cs="Arial"/>
          <w:noProof/>
          <w:szCs w:val="24"/>
          <w:lang w:val="en-US"/>
        </w:rPr>
        <w:t xml:space="preserve">. </w:t>
      </w:r>
      <w:r w:rsidRPr="007A441E">
        <w:rPr>
          <w:rFonts w:cs="Arial"/>
          <w:noProof/>
          <w:szCs w:val="24"/>
        </w:rPr>
        <w:t xml:space="preserve">Disponível em: &lt;https://freemarker.apache.org/docs/app_versions.html&gt;. Acesso em: 25 ago. 2019c. </w:t>
      </w:r>
    </w:p>
    <w:p w14:paraId="5876B3AC"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APACHE.ORG. </w:t>
      </w:r>
      <w:r w:rsidRPr="007A441E">
        <w:rPr>
          <w:rFonts w:cs="Arial"/>
          <w:b/>
          <w:bCs/>
          <w:noProof/>
          <w:szCs w:val="24"/>
        </w:rPr>
        <w:t>What is Maven</w:t>
      </w:r>
      <w:r w:rsidRPr="007A441E">
        <w:rPr>
          <w:rFonts w:cs="Arial"/>
          <w:noProof/>
          <w:szCs w:val="24"/>
        </w:rPr>
        <w:t xml:space="preserve">. Disponível em: &lt;https://maven.apache.org/what-is-maven.html&gt;. Acesso em: 1 ago. 2019d. </w:t>
      </w:r>
    </w:p>
    <w:p w14:paraId="5CD7C4FE"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APACHE.ORG. </w:t>
      </w:r>
      <w:r w:rsidRPr="007A441E">
        <w:rPr>
          <w:rFonts w:cs="Arial"/>
          <w:b/>
          <w:bCs/>
          <w:noProof/>
          <w:szCs w:val="24"/>
        </w:rPr>
        <w:t>Apache Commons CSV</w:t>
      </w:r>
      <w:r w:rsidRPr="007A441E">
        <w:rPr>
          <w:rFonts w:cs="Arial"/>
          <w:noProof/>
          <w:szCs w:val="24"/>
        </w:rPr>
        <w:t xml:space="preserve">. Disponível em: &lt;https://commons.apache.org/proper/commons-csv/index.html&gt;. Acesso em: 2 nov. 2019e. </w:t>
      </w:r>
    </w:p>
    <w:p w14:paraId="5CAD399C"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APACHE.ORG. </w:t>
      </w:r>
      <w:r w:rsidRPr="007A441E">
        <w:rPr>
          <w:rFonts w:cs="Arial"/>
          <w:b/>
          <w:bCs/>
          <w:noProof/>
          <w:szCs w:val="24"/>
        </w:rPr>
        <w:t>Apache Commons IO</w:t>
      </w:r>
      <w:r w:rsidRPr="007A441E">
        <w:rPr>
          <w:rFonts w:cs="Arial"/>
          <w:noProof/>
          <w:szCs w:val="24"/>
        </w:rPr>
        <w:t xml:space="preserve">. Disponível em: &lt;https://commons.apache.org/proper/commons-io/&gt;. Acesso em: 10 nov. 2019f. </w:t>
      </w:r>
    </w:p>
    <w:p w14:paraId="7C8800BE"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APACHE.ORG. </w:t>
      </w:r>
      <w:r w:rsidRPr="007A441E">
        <w:rPr>
          <w:rFonts w:cs="Arial"/>
          <w:b/>
          <w:bCs/>
          <w:noProof/>
          <w:szCs w:val="24"/>
        </w:rPr>
        <w:t>Apache Netbeans</w:t>
      </w:r>
      <w:r w:rsidRPr="007A441E">
        <w:rPr>
          <w:rFonts w:cs="Arial"/>
          <w:noProof/>
          <w:szCs w:val="24"/>
        </w:rPr>
        <w:t xml:space="preserve">. Disponível em: &lt;https://netbeans.org/&gt;. Acesso em: 12 jan. 2019g. </w:t>
      </w:r>
    </w:p>
    <w:p w14:paraId="08916885"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APACHE.ORG. </w:t>
      </w:r>
      <w:r w:rsidRPr="007A441E">
        <w:rPr>
          <w:rFonts w:cs="Arial"/>
          <w:b/>
          <w:bCs/>
          <w:noProof/>
          <w:szCs w:val="24"/>
        </w:rPr>
        <w:t>FreeMarker Java Template Engine</w:t>
      </w:r>
      <w:r w:rsidRPr="007A441E">
        <w:rPr>
          <w:rFonts w:cs="Arial"/>
          <w:noProof/>
          <w:szCs w:val="24"/>
        </w:rPr>
        <w:t xml:space="preserve">. Disponível em: &lt;https://freemarker.apache.org/index.html&gt;. Acesso em: 1 jun. 2019. </w:t>
      </w:r>
    </w:p>
    <w:p w14:paraId="4D637495"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ASTAH. </w:t>
      </w:r>
      <w:r w:rsidRPr="007A441E">
        <w:rPr>
          <w:rFonts w:cs="Arial"/>
          <w:b/>
          <w:bCs/>
          <w:noProof/>
          <w:szCs w:val="24"/>
        </w:rPr>
        <w:t>Astah UML</w:t>
      </w:r>
      <w:r w:rsidRPr="007A441E">
        <w:rPr>
          <w:rFonts w:cs="Arial"/>
          <w:noProof/>
          <w:szCs w:val="24"/>
        </w:rPr>
        <w:t xml:space="preserve">. Disponível em: &lt;http://astah.net/editions/uml-new&gt;. Acesso em: 10 jan. 2020. </w:t>
      </w:r>
    </w:p>
    <w:p w14:paraId="7B7C4FCB"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BAELDUNG.COM. </w:t>
      </w:r>
      <w:r w:rsidRPr="007A441E">
        <w:rPr>
          <w:rFonts w:cs="Arial"/>
          <w:b/>
          <w:bCs/>
          <w:noProof/>
          <w:szCs w:val="24"/>
        </w:rPr>
        <w:t>Introduction to Apache Velocity</w:t>
      </w:r>
      <w:r w:rsidRPr="007A441E">
        <w:rPr>
          <w:rFonts w:cs="Arial"/>
          <w:noProof/>
          <w:szCs w:val="24"/>
        </w:rPr>
        <w:t xml:space="preserve">. Disponível em: &lt;https://www.baeldung.com/apache-velocity&gt;. Acesso em: 7 jan. 2019. </w:t>
      </w:r>
    </w:p>
    <w:p w14:paraId="6B0E0C84"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552D85">
        <w:rPr>
          <w:rFonts w:cs="Arial"/>
          <w:noProof/>
          <w:szCs w:val="24"/>
          <w:lang w:val="en-US"/>
        </w:rPr>
        <w:t xml:space="preserve">BERGEN, J. VAN. </w:t>
      </w:r>
      <w:r w:rsidRPr="00552D85">
        <w:rPr>
          <w:rFonts w:cs="Arial"/>
          <w:b/>
          <w:bCs/>
          <w:noProof/>
          <w:szCs w:val="24"/>
          <w:lang w:val="en-US"/>
        </w:rPr>
        <w:t>Velocity or FreeMarker? Two open source Java-based template engines compared</w:t>
      </w:r>
      <w:r w:rsidRPr="00552D85">
        <w:rPr>
          <w:rFonts w:cs="Arial"/>
          <w:noProof/>
          <w:szCs w:val="24"/>
          <w:lang w:val="en-US"/>
        </w:rPr>
        <w:t xml:space="preserve">. </w:t>
      </w:r>
      <w:r w:rsidRPr="007A441E">
        <w:rPr>
          <w:rFonts w:cs="Arial"/>
          <w:noProof/>
          <w:szCs w:val="24"/>
        </w:rPr>
        <w:t xml:space="preserve">Disponível em: &lt;https://www.javaworld.com/article/2077797/open-source-tools/velocity-or-freemarker.html&gt;. Acesso em: 29 ago. 2018. </w:t>
      </w:r>
    </w:p>
    <w:p w14:paraId="150301D7"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BEZERRA, E. </w:t>
      </w:r>
      <w:r w:rsidRPr="007A441E">
        <w:rPr>
          <w:rFonts w:cs="Arial"/>
          <w:b/>
          <w:bCs/>
          <w:noProof/>
          <w:szCs w:val="24"/>
        </w:rPr>
        <w:t>Princípios de Análise e Projeto de Sistemas com UML</w:t>
      </w:r>
      <w:r w:rsidRPr="007A441E">
        <w:rPr>
          <w:rFonts w:cs="Arial"/>
          <w:noProof/>
          <w:szCs w:val="24"/>
        </w:rPr>
        <w:t xml:space="preserve">. 3. ed. Rio de Janeiro: Elsevier, 2015. </w:t>
      </w:r>
    </w:p>
    <w:p w14:paraId="2F6A5F83"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BOSTOCK, M. et al. </w:t>
      </w:r>
      <w:r w:rsidRPr="007A441E">
        <w:rPr>
          <w:rFonts w:cs="Arial"/>
          <w:b/>
          <w:bCs/>
          <w:noProof/>
          <w:szCs w:val="24"/>
        </w:rPr>
        <w:t>D3.js - Data Driven Documents</w:t>
      </w:r>
      <w:r w:rsidRPr="007A441E">
        <w:rPr>
          <w:rFonts w:cs="Arial"/>
          <w:noProof/>
          <w:szCs w:val="24"/>
        </w:rPr>
        <w:t xml:space="preserve">. Disponível em: &lt;https://d3js.org/&gt;. Acesso em: 10 nov. 2018. </w:t>
      </w:r>
    </w:p>
    <w:p w14:paraId="1EDEE63B" w14:textId="77777777" w:rsidR="00AA4F2D" w:rsidRDefault="00AA4F2D" w:rsidP="00972D4A">
      <w:pPr>
        <w:widowControl w:val="0"/>
        <w:autoSpaceDE w:val="0"/>
        <w:autoSpaceDN w:val="0"/>
        <w:adjustRightInd w:val="0"/>
        <w:spacing w:before="240" w:line="240" w:lineRule="auto"/>
        <w:jc w:val="left"/>
        <w:rPr>
          <w:rFonts w:cs="Arial"/>
          <w:noProof/>
          <w:szCs w:val="24"/>
        </w:rPr>
      </w:pPr>
    </w:p>
    <w:p w14:paraId="68331D67"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lastRenderedPageBreak/>
        <w:t xml:space="preserve">CENIPA. </w:t>
      </w:r>
      <w:r w:rsidRPr="007A441E">
        <w:rPr>
          <w:rFonts w:cs="Arial"/>
          <w:b/>
          <w:bCs/>
          <w:noProof/>
          <w:szCs w:val="24"/>
        </w:rPr>
        <w:t>CENIPA - Ocorrências Aeronáuticas na Aviação Civil Brasileira</w:t>
      </w:r>
      <w:r w:rsidRPr="007A441E">
        <w:rPr>
          <w:rFonts w:cs="Arial"/>
          <w:noProof/>
          <w:szCs w:val="24"/>
        </w:rPr>
        <w:t xml:space="preserve">. Disponível em: &lt;http://sistema.cenipa.aer.mil.br/cenipa/media/opendata/anv.csv&gt;. Acesso em: 19 jan. 2020. </w:t>
      </w:r>
    </w:p>
    <w:p w14:paraId="0BFBEC8F"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COSTA, H. M. K. et al. Grandes Massas de Dados na Nuvem: Desafios e Tecnicas para Inovação. </w:t>
      </w:r>
      <w:r w:rsidRPr="007A441E">
        <w:rPr>
          <w:rFonts w:cs="Arial"/>
          <w:b/>
          <w:bCs/>
          <w:noProof/>
          <w:szCs w:val="24"/>
        </w:rPr>
        <w:t>Sbrc 2012</w:t>
      </w:r>
      <w:r w:rsidRPr="007A441E">
        <w:rPr>
          <w:rFonts w:cs="Arial"/>
          <w:noProof/>
          <w:szCs w:val="24"/>
        </w:rPr>
        <w:t xml:space="preserve">, n. Ouro Preto, MG, Brasil, 2012. </w:t>
      </w:r>
    </w:p>
    <w:p w14:paraId="5AAEF241"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CROSSFILTER ORGANIZATION. </w:t>
      </w:r>
      <w:r w:rsidRPr="007A441E">
        <w:rPr>
          <w:rFonts w:cs="Arial"/>
          <w:b/>
          <w:bCs/>
          <w:noProof/>
          <w:szCs w:val="24"/>
        </w:rPr>
        <w:t>Crossfilter js library</w:t>
      </w:r>
      <w:r w:rsidRPr="007A441E">
        <w:rPr>
          <w:rFonts w:cs="Arial"/>
          <w:noProof/>
          <w:szCs w:val="24"/>
        </w:rPr>
        <w:t xml:space="preserve">. Disponível em: &lt;https://github.com/crossfilter/crossfilter&gt;. Acesso em: 2 nov. 2019. </w:t>
      </w:r>
    </w:p>
    <w:p w14:paraId="04908C52"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CRUZ, S. A. B.; MOURA, M. F. </w:t>
      </w:r>
      <w:r w:rsidRPr="007A441E">
        <w:rPr>
          <w:rFonts w:cs="Arial"/>
          <w:b/>
          <w:bCs/>
          <w:noProof/>
          <w:szCs w:val="24"/>
        </w:rPr>
        <w:t>Formatação de Dados Usando a Ferramenta Velocity</w:t>
      </w:r>
      <w:r w:rsidRPr="007A441E">
        <w:rPr>
          <w:rFonts w:cs="Arial"/>
          <w:noProof/>
          <w:szCs w:val="24"/>
        </w:rPr>
        <w:t xml:space="preserve">Campinas, 2002. </w:t>
      </w:r>
    </w:p>
    <w:p w14:paraId="3863DE10"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JETBRAINS. </w:t>
      </w:r>
      <w:r w:rsidRPr="007A441E">
        <w:rPr>
          <w:rFonts w:cs="Arial"/>
          <w:b/>
          <w:bCs/>
          <w:noProof/>
          <w:szCs w:val="24"/>
        </w:rPr>
        <w:t>IntelliJ IDEA</w:t>
      </w:r>
      <w:r w:rsidRPr="007A441E">
        <w:rPr>
          <w:rFonts w:cs="Arial"/>
          <w:noProof/>
          <w:szCs w:val="24"/>
        </w:rPr>
        <w:t xml:space="preserve">. Disponível em: &lt;https://www.jetbrains.com/idea/&gt;. Acesso em: 12 jan. 2020. </w:t>
      </w:r>
    </w:p>
    <w:p w14:paraId="6A4ACF19"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KRUEGER, C. W. Software reuse. </w:t>
      </w:r>
      <w:r w:rsidRPr="007A441E">
        <w:rPr>
          <w:rFonts w:cs="Arial"/>
          <w:b/>
          <w:bCs/>
          <w:noProof/>
          <w:szCs w:val="24"/>
        </w:rPr>
        <w:t>ACM Computing Surveys</w:t>
      </w:r>
      <w:r w:rsidRPr="007A441E">
        <w:rPr>
          <w:rFonts w:cs="Arial"/>
          <w:noProof/>
          <w:szCs w:val="24"/>
        </w:rPr>
        <w:t xml:space="preserve">, v. 24, n. 2, p. 131–183, 1992. </w:t>
      </w:r>
    </w:p>
    <w:p w14:paraId="52F7D044"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LUCRÉDIO, D. Uma Abordagem Orientada a Modelos para Reutilização de Software. p. 277, 2009. </w:t>
      </w:r>
    </w:p>
    <w:p w14:paraId="07FDA6E9"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LUIZ, A. </w:t>
      </w:r>
      <w:r w:rsidRPr="007A441E">
        <w:rPr>
          <w:rFonts w:cs="Arial"/>
          <w:b/>
          <w:bCs/>
          <w:noProof/>
          <w:szCs w:val="24"/>
        </w:rPr>
        <w:t>Visualização dos dados estatísticos da UERJ : proposta de dashboards baseados no trabalho de Jacques Bertin</w:t>
      </w:r>
      <w:r w:rsidRPr="007A441E">
        <w:rPr>
          <w:rFonts w:cs="Arial"/>
          <w:noProof/>
          <w:szCs w:val="24"/>
        </w:rPr>
        <w:t>. [s.l.] UERJ, 2013.</w:t>
      </w:r>
    </w:p>
    <w:p w14:paraId="28F8E2D5"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MAVENREPOSITORY. </w:t>
      </w:r>
      <w:r w:rsidRPr="007A441E">
        <w:rPr>
          <w:rFonts w:cs="Arial"/>
          <w:b/>
          <w:bCs/>
          <w:noProof/>
          <w:szCs w:val="24"/>
        </w:rPr>
        <w:t>Mavenrepository Apache Velocity</w:t>
      </w:r>
      <w:r w:rsidRPr="007A441E">
        <w:rPr>
          <w:rFonts w:cs="Arial"/>
          <w:noProof/>
          <w:szCs w:val="24"/>
        </w:rPr>
        <w:t xml:space="preserve">. Disponível em: &lt;https://mvnrepository.com/artifact/org.apache.velocity/velocity&gt;. Acesso em: 10 fev. 2019a. </w:t>
      </w:r>
    </w:p>
    <w:p w14:paraId="6F22C2F8"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MAVENREPOSITORY. </w:t>
      </w:r>
      <w:r w:rsidRPr="007A441E">
        <w:rPr>
          <w:rFonts w:cs="Arial"/>
          <w:b/>
          <w:bCs/>
          <w:noProof/>
          <w:szCs w:val="24"/>
        </w:rPr>
        <w:t>Mavenrepository Apache Freemarker</w:t>
      </w:r>
      <w:r w:rsidRPr="007A441E">
        <w:rPr>
          <w:rFonts w:cs="Arial"/>
          <w:noProof/>
          <w:szCs w:val="24"/>
        </w:rPr>
        <w:t xml:space="preserve">. Disponível em: &lt;https://mvnrepository.com/artifact/org.freemarker/freemarker&gt;. Acesso em: 10 jan. 2019b. </w:t>
      </w:r>
    </w:p>
    <w:p w14:paraId="239E89C6"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MICROSOFT. </w:t>
      </w:r>
      <w:r w:rsidRPr="007A441E">
        <w:rPr>
          <w:rFonts w:cs="Arial"/>
          <w:b/>
          <w:bCs/>
          <w:noProof/>
          <w:szCs w:val="24"/>
        </w:rPr>
        <w:t>O que é o PowerBI desktop</w:t>
      </w:r>
      <w:r w:rsidRPr="007A441E">
        <w:rPr>
          <w:rFonts w:cs="Arial"/>
          <w:noProof/>
          <w:szCs w:val="24"/>
        </w:rPr>
        <w:t xml:space="preserve">. Disponível em: &lt;https://docs.microsoft.com/pt-br/power-bi/desktop-what-is-desktop&gt;. Acesso em: 12 out. 2019. </w:t>
      </w:r>
    </w:p>
    <w:p w14:paraId="14183724"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MOURA, M. F. et al. </w:t>
      </w:r>
      <w:r w:rsidRPr="007A441E">
        <w:rPr>
          <w:rFonts w:cs="Arial"/>
          <w:b/>
          <w:bCs/>
          <w:noProof/>
          <w:szCs w:val="24"/>
        </w:rPr>
        <w:t>Comunicado Técnico Uma Análise Comparativa das Soluções Tecnológicas Utilizadas nas Apresentações de Dados da Agência de Informação Embrapa</w:t>
      </w:r>
      <w:r w:rsidRPr="007A441E">
        <w:rPr>
          <w:rFonts w:cs="Arial"/>
          <w:noProof/>
          <w:szCs w:val="24"/>
        </w:rPr>
        <w:t>. [s.l.] Embrapa, 2004.</w:t>
      </w:r>
    </w:p>
    <w:p w14:paraId="00081B20" w14:textId="77777777" w:rsidR="007A441E" w:rsidRPr="00552D85" w:rsidRDefault="007A441E" w:rsidP="00972D4A">
      <w:pPr>
        <w:widowControl w:val="0"/>
        <w:autoSpaceDE w:val="0"/>
        <w:autoSpaceDN w:val="0"/>
        <w:adjustRightInd w:val="0"/>
        <w:spacing w:before="240" w:line="240" w:lineRule="auto"/>
        <w:jc w:val="left"/>
        <w:rPr>
          <w:rFonts w:cs="Arial"/>
          <w:noProof/>
          <w:szCs w:val="24"/>
          <w:lang w:val="en-US"/>
        </w:rPr>
      </w:pPr>
      <w:r w:rsidRPr="007A441E">
        <w:rPr>
          <w:rFonts w:cs="Arial"/>
          <w:noProof/>
          <w:szCs w:val="24"/>
        </w:rPr>
        <w:t xml:space="preserve">ORACLE. </w:t>
      </w:r>
      <w:r w:rsidRPr="007A441E">
        <w:rPr>
          <w:rFonts w:cs="Arial"/>
          <w:b/>
          <w:bCs/>
          <w:noProof/>
          <w:szCs w:val="24"/>
        </w:rPr>
        <w:t>Oracle - JavaFX Overview(Release 8)</w:t>
      </w:r>
      <w:r w:rsidRPr="007A441E">
        <w:rPr>
          <w:rFonts w:cs="Arial"/>
          <w:noProof/>
          <w:szCs w:val="24"/>
        </w:rPr>
        <w:t xml:space="preserve">. Disponível em: &lt;https://docs.oracle.com/javase/8/javafx/get-started-tutorial/jfx-overview.htm&gt;. </w:t>
      </w:r>
      <w:r w:rsidRPr="00552D85">
        <w:rPr>
          <w:rFonts w:cs="Arial"/>
          <w:noProof/>
          <w:szCs w:val="24"/>
          <w:lang w:val="en-US"/>
        </w:rPr>
        <w:t xml:space="preserve">Acesso em: 2 dez. 2019. </w:t>
      </w:r>
    </w:p>
    <w:p w14:paraId="52055332"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552D85">
        <w:rPr>
          <w:rFonts w:cs="Arial"/>
          <w:noProof/>
          <w:szCs w:val="24"/>
          <w:lang w:val="en-US"/>
        </w:rPr>
        <w:t xml:space="preserve">POTENCIER, F. </w:t>
      </w:r>
      <w:r w:rsidRPr="00552D85">
        <w:rPr>
          <w:rFonts w:cs="Arial"/>
          <w:b/>
          <w:bCs/>
          <w:noProof/>
          <w:szCs w:val="24"/>
          <w:lang w:val="en-US"/>
        </w:rPr>
        <w:t>The flexible, fast, and secure template engine for PHP</w:t>
      </w:r>
      <w:r w:rsidRPr="00552D85">
        <w:rPr>
          <w:rFonts w:cs="Arial"/>
          <w:noProof/>
          <w:szCs w:val="24"/>
          <w:lang w:val="en-US"/>
        </w:rPr>
        <w:t xml:space="preserve">. </w:t>
      </w:r>
      <w:r w:rsidRPr="007A441E">
        <w:rPr>
          <w:rFonts w:cs="Arial"/>
          <w:noProof/>
          <w:szCs w:val="24"/>
        </w:rPr>
        <w:t xml:space="preserve">Disponível em: &lt;https://twig.symfony.com/&gt;. Acesso em: 10 jan. 2020. </w:t>
      </w:r>
    </w:p>
    <w:p w14:paraId="31558453"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QLIK. </w:t>
      </w:r>
      <w:r w:rsidRPr="007A441E">
        <w:rPr>
          <w:rFonts w:cs="Arial"/>
          <w:b/>
          <w:bCs/>
          <w:noProof/>
          <w:szCs w:val="24"/>
        </w:rPr>
        <w:t>Qlik Sense - Plataforma de análise de dados</w:t>
      </w:r>
      <w:r w:rsidRPr="007A441E">
        <w:rPr>
          <w:rFonts w:cs="Arial"/>
          <w:noProof/>
          <w:szCs w:val="24"/>
        </w:rPr>
        <w:t xml:space="preserve">. Disponível em: &lt;https://www.qlik.com/pt-br/products/qlik-sense&gt;. Acesso em: 10 jan. 2020. </w:t>
      </w:r>
    </w:p>
    <w:p w14:paraId="38C23F7E"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RAUDJÄRV, R. </w:t>
      </w:r>
      <w:r w:rsidRPr="007A441E">
        <w:rPr>
          <w:rFonts w:cs="Arial"/>
          <w:b/>
          <w:bCs/>
          <w:noProof/>
          <w:szCs w:val="24"/>
        </w:rPr>
        <w:t>ZT-ZIP</w:t>
      </w:r>
      <w:r w:rsidRPr="007A441E">
        <w:rPr>
          <w:rFonts w:cs="Arial"/>
          <w:noProof/>
          <w:szCs w:val="24"/>
        </w:rPr>
        <w:t xml:space="preserve">. Disponível em: &lt;https://github.com/zeroturnaround/zt-zip&gt;. </w:t>
      </w:r>
      <w:r w:rsidRPr="007A441E">
        <w:rPr>
          <w:rFonts w:cs="Arial"/>
          <w:noProof/>
          <w:szCs w:val="24"/>
        </w:rPr>
        <w:lastRenderedPageBreak/>
        <w:t xml:space="preserve">Acesso em: 10 nov. 2019. </w:t>
      </w:r>
    </w:p>
    <w:p w14:paraId="0F0A885D"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SHIMABUKURO JUNIOR, E. K. </w:t>
      </w:r>
      <w:r w:rsidRPr="007A441E">
        <w:rPr>
          <w:rFonts w:cs="Arial"/>
          <w:b/>
          <w:bCs/>
          <w:noProof/>
          <w:szCs w:val="24"/>
        </w:rPr>
        <w:t>Um Gerador de aplicações configurável</w:t>
      </w:r>
      <w:r w:rsidRPr="007A441E">
        <w:rPr>
          <w:rFonts w:cs="Arial"/>
          <w:noProof/>
          <w:szCs w:val="24"/>
        </w:rPr>
        <w:t>. [s.l.] USP, 2006.</w:t>
      </w:r>
    </w:p>
    <w:p w14:paraId="221E051E"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SOMATIVA. </w:t>
      </w:r>
      <w:r w:rsidRPr="007A441E">
        <w:rPr>
          <w:rFonts w:cs="Arial"/>
          <w:b/>
          <w:bCs/>
          <w:noProof/>
          <w:szCs w:val="24"/>
        </w:rPr>
        <w:t>Tableau Desktop</w:t>
      </w:r>
      <w:r w:rsidRPr="007A441E">
        <w:rPr>
          <w:rFonts w:cs="Arial"/>
          <w:noProof/>
          <w:szCs w:val="24"/>
        </w:rPr>
        <w:t xml:space="preserve">. Disponível em: &lt;http://www.somativa.com.br/tableau-desktop&gt;. Acesso em: 12 out. 2019. </w:t>
      </w:r>
    </w:p>
    <w:p w14:paraId="74B7259D"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SOMMERVILLE, I. </w:t>
      </w:r>
      <w:r w:rsidRPr="007A441E">
        <w:rPr>
          <w:rFonts w:cs="Arial"/>
          <w:b/>
          <w:bCs/>
          <w:noProof/>
          <w:szCs w:val="24"/>
        </w:rPr>
        <w:t>Engenharia de Software</w:t>
      </w:r>
      <w:r w:rsidRPr="007A441E">
        <w:rPr>
          <w:rFonts w:cs="Arial"/>
          <w:noProof/>
          <w:szCs w:val="24"/>
        </w:rPr>
        <w:t xml:space="preserve">. 3. ed. Sao Paulo: Pearson, 2013. </w:t>
      </w:r>
    </w:p>
    <w:p w14:paraId="312AF072" w14:textId="77777777" w:rsidR="007A441E" w:rsidRPr="00552D85" w:rsidRDefault="007A441E" w:rsidP="00972D4A">
      <w:pPr>
        <w:widowControl w:val="0"/>
        <w:autoSpaceDE w:val="0"/>
        <w:autoSpaceDN w:val="0"/>
        <w:adjustRightInd w:val="0"/>
        <w:spacing w:before="240" w:line="240" w:lineRule="auto"/>
        <w:jc w:val="left"/>
        <w:rPr>
          <w:rFonts w:cs="Arial"/>
          <w:noProof/>
          <w:szCs w:val="24"/>
          <w:lang w:val="en-US"/>
        </w:rPr>
      </w:pPr>
      <w:r w:rsidRPr="00552D85">
        <w:rPr>
          <w:rFonts w:cs="Arial"/>
          <w:noProof/>
          <w:szCs w:val="24"/>
          <w:lang w:val="en-US"/>
        </w:rPr>
        <w:t xml:space="preserve">SYRIANI, E.; LUHUNU, L.; SAHRAOUI, H. Systematic mapping study of template-based code generation. </w:t>
      </w:r>
      <w:r w:rsidRPr="00552D85">
        <w:rPr>
          <w:rFonts w:cs="Arial"/>
          <w:b/>
          <w:bCs/>
          <w:noProof/>
          <w:szCs w:val="24"/>
          <w:lang w:val="en-US"/>
        </w:rPr>
        <w:t>Computer Languages, Systems and Structures</w:t>
      </w:r>
      <w:r w:rsidRPr="00552D85">
        <w:rPr>
          <w:rFonts w:cs="Arial"/>
          <w:noProof/>
          <w:szCs w:val="24"/>
          <w:lang w:val="en-US"/>
        </w:rPr>
        <w:t xml:space="preserve">, v. 52, p. 43–62, 2018. </w:t>
      </w:r>
    </w:p>
    <w:p w14:paraId="57571B5B"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552D85">
        <w:rPr>
          <w:rFonts w:cs="Arial"/>
          <w:noProof/>
          <w:szCs w:val="24"/>
          <w:lang w:val="en-US"/>
        </w:rPr>
        <w:t xml:space="preserve">TABLEAU. </w:t>
      </w:r>
      <w:r w:rsidRPr="00552D85">
        <w:rPr>
          <w:rFonts w:cs="Arial"/>
          <w:b/>
          <w:bCs/>
          <w:noProof/>
          <w:szCs w:val="24"/>
          <w:lang w:val="en-US"/>
        </w:rPr>
        <w:t>Tableau Desktop</w:t>
      </w:r>
      <w:r w:rsidRPr="00552D85">
        <w:rPr>
          <w:rFonts w:cs="Arial"/>
          <w:noProof/>
          <w:szCs w:val="24"/>
          <w:lang w:val="en-US"/>
        </w:rPr>
        <w:t xml:space="preserve">. </w:t>
      </w:r>
      <w:r w:rsidRPr="007A441E">
        <w:rPr>
          <w:rFonts w:cs="Arial"/>
          <w:noProof/>
          <w:szCs w:val="24"/>
        </w:rPr>
        <w:t xml:space="preserve">Disponível em: &lt;https://www.tableau.com/pt-br/products/desktop&gt;. Acesso em: 12 dez. 2019. </w:t>
      </w:r>
    </w:p>
    <w:p w14:paraId="43C15903"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TEAM DC.JS. </w:t>
      </w:r>
      <w:r w:rsidRPr="007A441E">
        <w:rPr>
          <w:rFonts w:cs="Arial"/>
          <w:b/>
          <w:bCs/>
          <w:noProof/>
          <w:szCs w:val="24"/>
        </w:rPr>
        <w:t>dc.js - Dimensional Charting Javascript Library</w:t>
      </w:r>
      <w:r w:rsidRPr="007A441E">
        <w:rPr>
          <w:rFonts w:cs="Arial"/>
          <w:noProof/>
          <w:szCs w:val="24"/>
        </w:rPr>
        <w:t xml:space="preserve">. Disponível em: &lt;https://dc-js.github.io/dc.js/&gt;. Acesso em: 10 nov. 2019. </w:t>
      </w:r>
    </w:p>
    <w:p w14:paraId="6B809198"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TUTORIALSPOINT. </w:t>
      </w:r>
      <w:r w:rsidRPr="007A441E">
        <w:rPr>
          <w:rFonts w:cs="Arial"/>
          <w:b/>
          <w:bCs/>
          <w:noProof/>
          <w:szCs w:val="24"/>
        </w:rPr>
        <w:t>Tutorialspoint - DC.js tutorials</w:t>
      </w:r>
      <w:r w:rsidRPr="007A441E">
        <w:rPr>
          <w:rFonts w:cs="Arial"/>
          <w:noProof/>
          <w:szCs w:val="24"/>
        </w:rPr>
        <w:t xml:space="preserve">. Disponível em: &lt;https://www.tutorialspoint.com/dcjs/&gt;. Acesso em: 11 nov. 2018. </w:t>
      </w:r>
    </w:p>
    <w:p w14:paraId="3E5E5554"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Apache FreeMarker</w:t>
      </w:r>
      <w:r w:rsidRPr="007A441E">
        <w:rPr>
          <w:rFonts w:cs="Arial"/>
          <w:noProof/>
          <w:szCs w:val="24"/>
        </w:rPr>
        <w:t xml:space="preserve">. Disponível em: &lt;https://en.wikipedia.org/wiki/Apache_FreeMarker&gt;. Acesso em: 25 nov. 2018. </w:t>
      </w:r>
    </w:p>
    <w:p w14:paraId="43FC3A94"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Apache Velocity</w:t>
      </w:r>
      <w:r w:rsidRPr="007A441E">
        <w:rPr>
          <w:rFonts w:cs="Arial"/>
          <w:noProof/>
          <w:szCs w:val="24"/>
        </w:rPr>
        <w:t xml:space="preserve">. Disponível em: &lt;https://en.wikipedia.org/wiki/Apache_Velocity&gt;. Acesso em: 10 fev. 2019a. </w:t>
      </w:r>
    </w:p>
    <w:p w14:paraId="3E60090C"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Apache Maven</w:t>
      </w:r>
      <w:r w:rsidRPr="007A441E">
        <w:rPr>
          <w:rFonts w:cs="Arial"/>
          <w:noProof/>
          <w:szCs w:val="24"/>
        </w:rPr>
        <w:t xml:space="preserve">. Disponível em: &lt;https://pt.wikipedia.org/wiki/Apache_Maven&gt;. Acesso em: 22 ago. 2019b. </w:t>
      </w:r>
    </w:p>
    <w:p w14:paraId="0547DD91"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JavaFX</w:t>
      </w:r>
      <w:r w:rsidRPr="007A441E">
        <w:rPr>
          <w:rFonts w:cs="Arial"/>
          <w:noProof/>
          <w:szCs w:val="24"/>
        </w:rPr>
        <w:t xml:space="preserve">. Disponível em: &lt;https://en.wikipedia.org/wiki/JavaFX&gt;. Acesso em: 11 nov. 2019c. </w:t>
      </w:r>
    </w:p>
    <w:p w14:paraId="310BACBD"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MVC</w:t>
      </w:r>
      <w:r w:rsidRPr="007A441E">
        <w:rPr>
          <w:rFonts w:cs="Arial"/>
          <w:noProof/>
          <w:szCs w:val="24"/>
        </w:rPr>
        <w:t xml:space="preserve">. Disponível em: &lt;https://pt.wikipedia.org/wiki/MVC&gt;. Acesso em: 11 dez. 2019d. </w:t>
      </w:r>
    </w:p>
    <w:p w14:paraId="27EE96D1"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JAR (file format)</w:t>
      </w:r>
      <w:r w:rsidRPr="007A441E">
        <w:rPr>
          <w:rFonts w:cs="Arial"/>
          <w:noProof/>
          <w:szCs w:val="24"/>
        </w:rPr>
        <w:t xml:space="preserve">. Disponível em: &lt;https://en.wikipedia.org/wiki/JAR_(file_format)&gt;. Acesso em: 10 jan. 2020e. </w:t>
      </w:r>
    </w:p>
    <w:p w14:paraId="071CA6B2"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Template Processor</w:t>
      </w:r>
      <w:r w:rsidRPr="007A441E">
        <w:rPr>
          <w:rFonts w:cs="Arial"/>
          <w:noProof/>
          <w:szCs w:val="24"/>
        </w:rPr>
        <w:t xml:space="preserve">. Disponível em: &lt;https://en.wikipedia.org/wiki/Template_processor&gt;. Acesso em: 6 fev. 2020. </w:t>
      </w:r>
    </w:p>
    <w:p w14:paraId="7133BB2D" w14:textId="77777777" w:rsidR="007A441E" w:rsidRPr="007A441E" w:rsidRDefault="007A441E" w:rsidP="00972D4A">
      <w:pPr>
        <w:widowControl w:val="0"/>
        <w:autoSpaceDE w:val="0"/>
        <w:autoSpaceDN w:val="0"/>
        <w:adjustRightInd w:val="0"/>
        <w:spacing w:before="240" w:line="240" w:lineRule="auto"/>
        <w:jc w:val="left"/>
        <w:rPr>
          <w:rFonts w:cs="Arial"/>
          <w:noProof/>
        </w:rPr>
      </w:pPr>
      <w:r w:rsidRPr="007A441E">
        <w:rPr>
          <w:rFonts w:cs="Arial"/>
          <w:noProof/>
          <w:szCs w:val="24"/>
        </w:rPr>
        <w:t xml:space="preserve">XNAT.ORG. </w:t>
      </w:r>
      <w:r w:rsidRPr="007A441E">
        <w:rPr>
          <w:rFonts w:cs="Arial"/>
          <w:b/>
          <w:bCs/>
          <w:noProof/>
          <w:szCs w:val="24"/>
        </w:rPr>
        <w:t>Apache Velocity Cheatsheet</w:t>
      </w:r>
      <w:r w:rsidRPr="007A441E">
        <w:rPr>
          <w:rFonts w:cs="Arial"/>
          <w:noProof/>
          <w:szCs w:val="24"/>
        </w:rPr>
        <w:t xml:space="preserve">. Disponível em: &lt;https://wiki.xnat.org/docs16/4-developer-documentation/xnat-codex/velocity-cheat-sheet&gt;. Acesso em: 7 ago. 2019. </w:t>
      </w:r>
    </w:p>
    <w:p w14:paraId="68A0963F" w14:textId="77777777" w:rsidR="00C86B19" w:rsidRPr="00BD7C53" w:rsidRDefault="00F4107C" w:rsidP="00972D4A">
      <w:pPr>
        <w:widowControl w:val="0"/>
        <w:autoSpaceDE w:val="0"/>
        <w:autoSpaceDN w:val="0"/>
        <w:adjustRightInd w:val="0"/>
        <w:spacing w:before="240" w:line="240" w:lineRule="auto"/>
        <w:jc w:val="left"/>
      </w:pPr>
      <w:r>
        <w:fldChar w:fldCharType="end"/>
      </w:r>
    </w:p>
    <w:sectPr w:rsidR="00C86B19" w:rsidRPr="00BD7C53" w:rsidSect="00775AB2">
      <w:headerReference w:type="default" r:id="rId69"/>
      <w:pgSz w:w="11906" w:h="16838" w:code="9"/>
      <w:pgMar w:top="1701" w:right="1134" w:bottom="1134" w:left="1701" w:header="709" w:footer="709" w:gutter="0"/>
      <w:pgNumType w:start="16"/>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Glauber Matteis Gadelha" w:date="2020-03-19T22:17:00Z" w:initials="GMG">
    <w:p w14:paraId="2BF2BC2C" w14:textId="77777777" w:rsidR="004C19AA" w:rsidRDefault="004C19AA">
      <w:pPr>
        <w:pStyle w:val="Textodecomentrio"/>
      </w:pPr>
      <w:r>
        <w:rPr>
          <w:rStyle w:val="Refdecomentrio"/>
        </w:rPr>
        <w:annotationRef/>
      </w:r>
      <w:r>
        <w:t>Resolvi praticamente trocar todo o conteúdo. Sem rodeios.</w:t>
      </w:r>
    </w:p>
  </w:comment>
  <w:comment w:id="1" w:author="Glauber Matteis Gadelha" w:date="2020-03-19T22:18:00Z" w:initials="GMG">
    <w:p w14:paraId="1A29AADF" w14:textId="77777777" w:rsidR="004C19AA" w:rsidRDefault="004C19AA">
      <w:pPr>
        <w:pStyle w:val="Textodecomentrio"/>
      </w:pPr>
      <w:r>
        <w:rPr>
          <w:rStyle w:val="Refdecomentrio"/>
        </w:rPr>
        <w:annotationRef/>
      </w:r>
      <w:r>
        <w:t xml:space="preserve">Peço ajuda para que o </w:t>
      </w:r>
      <w:proofErr w:type="spellStart"/>
      <w:r>
        <w:t>Sr</w:t>
      </w:r>
      <w:proofErr w:type="spellEnd"/>
      <w:r>
        <w:t xml:space="preserve"> revise e compare para ver se não cometi nenhuma gafe</w:t>
      </w:r>
    </w:p>
  </w:comment>
  <w:comment w:id="44" w:author="Claudio Martins" w:date="2020-05-01T10:18:00Z" w:initials="CM">
    <w:p w14:paraId="4B8CDA0B" w14:textId="77777777" w:rsidR="004C19AA" w:rsidRDefault="004C19AA">
      <w:pPr>
        <w:pStyle w:val="Textodecomentrio"/>
      </w:pPr>
      <w:r>
        <w:rPr>
          <w:rStyle w:val="Refdecomentrio"/>
        </w:rPr>
        <w:annotationRef/>
      </w:r>
    </w:p>
  </w:comment>
  <w:comment w:id="71" w:author="Glauber Matteis Gadelha" w:date="2020-03-22T16:01:00Z" w:initials="GMG">
    <w:p w14:paraId="7595B833" w14:textId="77777777" w:rsidR="004C19AA" w:rsidRDefault="004C19AA" w:rsidP="00986BFC">
      <w:pPr>
        <w:pStyle w:val="Textodecomentrio"/>
      </w:pPr>
      <w:r>
        <w:rPr>
          <w:rStyle w:val="Refdecomentrio"/>
        </w:rPr>
        <w:annotationRef/>
      </w:r>
      <w:r>
        <w:t>Não sei se devo incluir este comparativo aqui, nas considerações finais ou, se for o caso, em um capítulo específico.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BF2BC2C" w15:done="0"/>
  <w15:commentEx w15:paraId="1A29AADF" w15:done="0"/>
  <w15:commentEx w15:paraId="4B8CDA0B" w15:done="0"/>
  <w15:commentEx w15:paraId="7595B83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0A8399" w14:textId="77777777" w:rsidR="00DD14B1" w:rsidRDefault="00DD14B1" w:rsidP="00A253DA">
      <w:pPr>
        <w:spacing w:line="240" w:lineRule="auto"/>
      </w:pPr>
      <w:r>
        <w:separator/>
      </w:r>
    </w:p>
  </w:endnote>
  <w:endnote w:type="continuationSeparator" w:id="0">
    <w:p w14:paraId="58B21A7D" w14:textId="77777777" w:rsidR="00DD14B1" w:rsidRDefault="00DD14B1" w:rsidP="00A253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yriadPro-LightSemiCn">
    <w:panose1 w:val="00000000000000000000"/>
    <w:charset w:val="00"/>
    <w:family w:val="swiss"/>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ource Code Pro">
    <w:altName w:val="Cambria Math"/>
    <w:charset w:val="00"/>
    <w:family w:val="modern"/>
    <w:pitch w:val="fixed"/>
    <w:sig w:usb0="00000001"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5D3816" w14:textId="77777777" w:rsidR="00DD14B1" w:rsidRDefault="00DD14B1" w:rsidP="00A253DA">
      <w:pPr>
        <w:spacing w:line="240" w:lineRule="auto"/>
      </w:pPr>
      <w:r>
        <w:separator/>
      </w:r>
    </w:p>
  </w:footnote>
  <w:footnote w:type="continuationSeparator" w:id="0">
    <w:p w14:paraId="3359DC5E" w14:textId="77777777" w:rsidR="00DD14B1" w:rsidRDefault="00DD14B1" w:rsidP="00A253DA">
      <w:pPr>
        <w:spacing w:line="240" w:lineRule="auto"/>
      </w:pPr>
      <w:r>
        <w:continuationSeparator/>
      </w:r>
    </w:p>
  </w:footnote>
  <w:footnote w:id="1">
    <w:p w14:paraId="7C6AD6C5" w14:textId="77777777" w:rsidR="004C19AA" w:rsidRDefault="004C19AA">
      <w:pPr>
        <w:pStyle w:val="Textodenotaderodap"/>
      </w:pPr>
      <w:r>
        <w:rPr>
          <w:rStyle w:val="Refdenotaderodap"/>
        </w:rPr>
        <w:footnoteRef/>
      </w:r>
      <w:proofErr w:type="spellStart"/>
      <w:proofErr w:type="gramStart"/>
      <w:r w:rsidRPr="00F07A8A">
        <w:rPr>
          <w:i/>
        </w:rPr>
        <w:t>JavaServer</w:t>
      </w:r>
      <w:proofErr w:type="spellEnd"/>
      <w:proofErr w:type="gramEnd"/>
      <w:r w:rsidRPr="00F07A8A">
        <w:rPr>
          <w:i/>
        </w:rPr>
        <w:t xml:space="preserve"> </w:t>
      </w:r>
      <w:proofErr w:type="spellStart"/>
      <w:r w:rsidRPr="00F07A8A">
        <w:rPr>
          <w:i/>
        </w:rPr>
        <w:t>Pages</w:t>
      </w:r>
      <w:proofErr w:type="spellEnd"/>
      <w:r w:rsidRPr="00F07A8A">
        <w:rPr>
          <w:i/>
        </w:rPr>
        <w:t xml:space="preserve"> </w:t>
      </w:r>
      <w:r w:rsidRPr="00F07A8A">
        <w:t xml:space="preserve">(JSP) é uma tecnologia </w:t>
      </w:r>
      <w:r>
        <w:t>que suporta a criação de</w:t>
      </w:r>
      <w:r w:rsidRPr="00F07A8A">
        <w:t xml:space="preserve"> p</w:t>
      </w:r>
      <w:r>
        <w:t>áginas web geradas dinamicamente em HTML</w:t>
      </w:r>
      <w:r w:rsidRPr="00F07A8A">
        <w:t>, mas usa</w:t>
      </w:r>
      <w:r>
        <w:t>ndo</w:t>
      </w:r>
      <w:r w:rsidRPr="00F07A8A">
        <w:t xml:space="preserve"> a linguagem de programação Java.</w:t>
      </w:r>
    </w:p>
  </w:footnote>
  <w:footnote w:id="2">
    <w:p w14:paraId="29BE5022" w14:textId="77777777" w:rsidR="004C19AA" w:rsidRDefault="004C19AA">
      <w:pPr>
        <w:pStyle w:val="Textodenotaderodap"/>
      </w:pPr>
      <w:r>
        <w:rPr>
          <w:rStyle w:val="Refdenotaderodap"/>
        </w:rPr>
        <w:footnoteRef/>
      </w:r>
      <w:proofErr w:type="gramStart"/>
      <w:r w:rsidRPr="00F07A8A">
        <w:t>ASP.</w:t>
      </w:r>
      <w:proofErr w:type="gramEnd"/>
      <w:r w:rsidRPr="00F07A8A">
        <w:t>NET é a plataforma da Microsoft para o desenvolvimento de aplicações Web</w:t>
      </w:r>
      <w:r>
        <w:t>.</w:t>
      </w:r>
      <w:r w:rsidRPr="00F07A8A">
        <w:t xml:space="preserve"> </w:t>
      </w:r>
      <w:proofErr w:type="spellStart"/>
      <w:r>
        <w:t>È</w:t>
      </w:r>
      <w:proofErr w:type="spellEnd"/>
      <w:r w:rsidRPr="00F07A8A">
        <w:t xml:space="preserve"> o sucessor da tecnologia ASP. Permite, através de uma linguagem de programação integrada na </w:t>
      </w:r>
      <w:proofErr w:type="gramStart"/>
      <w:r>
        <w:t xml:space="preserve">arquitetura </w:t>
      </w:r>
      <w:r w:rsidRPr="00F07A8A">
        <w:t>.</w:t>
      </w:r>
      <w:proofErr w:type="gramEnd"/>
      <w:r w:rsidRPr="00F07A8A">
        <w:t>NET Framework, criar páginas dinâmicas.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50D0EE" w14:textId="77777777" w:rsidR="004C19AA" w:rsidRDefault="004C19AA">
    <w:pPr>
      <w:pStyle w:val="Cabealho"/>
      <w:jc w:val="right"/>
    </w:pPr>
  </w:p>
  <w:p w14:paraId="236C15BA" w14:textId="77777777" w:rsidR="004C19AA" w:rsidRDefault="004C19AA">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1451237"/>
      <w:docPartObj>
        <w:docPartGallery w:val="Page Numbers (Top of Page)"/>
        <w:docPartUnique/>
      </w:docPartObj>
    </w:sdtPr>
    <w:sdtContent>
      <w:p w14:paraId="465A3241" w14:textId="77777777" w:rsidR="004C19AA" w:rsidRDefault="004C19AA">
        <w:pPr>
          <w:pStyle w:val="Cabealho"/>
          <w:jc w:val="right"/>
        </w:pPr>
        <w:r>
          <w:fldChar w:fldCharType="begin"/>
        </w:r>
        <w:r>
          <w:instrText>PAGE   \* MERGEFORMAT</w:instrText>
        </w:r>
        <w:r>
          <w:fldChar w:fldCharType="separate"/>
        </w:r>
        <w:r w:rsidR="00627042">
          <w:rPr>
            <w:noProof/>
          </w:rPr>
          <w:t>68</w:t>
        </w:r>
        <w:r>
          <w:rPr>
            <w:noProof/>
          </w:rPr>
          <w:fldChar w:fldCharType="end"/>
        </w:r>
      </w:p>
    </w:sdtContent>
  </w:sdt>
  <w:p w14:paraId="0D46BCF6" w14:textId="77777777" w:rsidR="004C19AA" w:rsidRDefault="004C19A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C7769"/>
    <w:multiLevelType w:val="hybridMultilevel"/>
    <w:tmpl w:val="B1B84C0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9E661FF"/>
    <w:multiLevelType w:val="hybridMultilevel"/>
    <w:tmpl w:val="B044B382"/>
    <w:lvl w:ilvl="0" w:tplc="2C94B346">
      <w:start w:val="1"/>
      <w:numFmt w:val="lowerLetter"/>
      <w:lvlText w:val="%1)"/>
      <w:lvlJc w:val="left"/>
      <w:pPr>
        <w:ind w:left="1065" w:hanging="360"/>
      </w:pPr>
      <w:rPr>
        <w:rFonts w:hint="default"/>
        <w:b/>
      </w:rPr>
    </w:lvl>
    <w:lvl w:ilvl="1" w:tplc="6960F6A2">
      <w:start w:val="1"/>
      <w:numFmt w:val="lowerLetter"/>
      <w:lvlText w:val="(%2)"/>
      <w:lvlJc w:val="left"/>
      <w:pPr>
        <w:ind w:left="1785" w:hanging="360"/>
      </w:pPr>
      <w:rPr>
        <w:rFonts w:hint="default"/>
      </w:r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
    <w:nsid w:val="0C500832"/>
    <w:multiLevelType w:val="hybridMultilevel"/>
    <w:tmpl w:val="8124C1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7537282"/>
    <w:multiLevelType w:val="hybridMultilevel"/>
    <w:tmpl w:val="DA2A0F54"/>
    <w:lvl w:ilvl="0" w:tplc="04160017">
      <w:start w:val="1"/>
      <w:numFmt w:val="lowerLetter"/>
      <w:lvlText w:val="%1)"/>
      <w:lvlJc w:val="left"/>
      <w:pPr>
        <w:ind w:left="753" w:hanging="360"/>
      </w:pPr>
    </w:lvl>
    <w:lvl w:ilvl="1" w:tplc="04160019" w:tentative="1">
      <w:start w:val="1"/>
      <w:numFmt w:val="lowerLetter"/>
      <w:lvlText w:val="%2."/>
      <w:lvlJc w:val="left"/>
      <w:pPr>
        <w:ind w:left="1473" w:hanging="360"/>
      </w:pPr>
    </w:lvl>
    <w:lvl w:ilvl="2" w:tplc="0416001B" w:tentative="1">
      <w:start w:val="1"/>
      <w:numFmt w:val="lowerRoman"/>
      <w:lvlText w:val="%3."/>
      <w:lvlJc w:val="right"/>
      <w:pPr>
        <w:ind w:left="2193" w:hanging="180"/>
      </w:pPr>
    </w:lvl>
    <w:lvl w:ilvl="3" w:tplc="0416000F" w:tentative="1">
      <w:start w:val="1"/>
      <w:numFmt w:val="decimal"/>
      <w:lvlText w:val="%4."/>
      <w:lvlJc w:val="left"/>
      <w:pPr>
        <w:ind w:left="2913" w:hanging="360"/>
      </w:pPr>
    </w:lvl>
    <w:lvl w:ilvl="4" w:tplc="04160019" w:tentative="1">
      <w:start w:val="1"/>
      <w:numFmt w:val="lowerLetter"/>
      <w:lvlText w:val="%5."/>
      <w:lvlJc w:val="left"/>
      <w:pPr>
        <w:ind w:left="3633" w:hanging="360"/>
      </w:pPr>
    </w:lvl>
    <w:lvl w:ilvl="5" w:tplc="0416001B" w:tentative="1">
      <w:start w:val="1"/>
      <w:numFmt w:val="lowerRoman"/>
      <w:lvlText w:val="%6."/>
      <w:lvlJc w:val="right"/>
      <w:pPr>
        <w:ind w:left="4353" w:hanging="180"/>
      </w:pPr>
    </w:lvl>
    <w:lvl w:ilvl="6" w:tplc="0416000F" w:tentative="1">
      <w:start w:val="1"/>
      <w:numFmt w:val="decimal"/>
      <w:lvlText w:val="%7."/>
      <w:lvlJc w:val="left"/>
      <w:pPr>
        <w:ind w:left="5073" w:hanging="360"/>
      </w:pPr>
    </w:lvl>
    <w:lvl w:ilvl="7" w:tplc="04160019" w:tentative="1">
      <w:start w:val="1"/>
      <w:numFmt w:val="lowerLetter"/>
      <w:lvlText w:val="%8."/>
      <w:lvlJc w:val="left"/>
      <w:pPr>
        <w:ind w:left="5793" w:hanging="360"/>
      </w:pPr>
    </w:lvl>
    <w:lvl w:ilvl="8" w:tplc="0416001B" w:tentative="1">
      <w:start w:val="1"/>
      <w:numFmt w:val="lowerRoman"/>
      <w:lvlText w:val="%9."/>
      <w:lvlJc w:val="right"/>
      <w:pPr>
        <w:ind w:left="6513" w:hanging="180"/>
      </w:pPr>
    </w:lvl>
  </w:abstractNum>
  <w:abstractNum w:abstractNumId="4">
    <w:nsid w:val="1B6D4800"/>
    <w:multiLevelType w:val="hybridMultilevel"/>
    <w:tmpl w:val="DB5263DC"/>
    <w:lvl w:ilvl="0" w:tplc="04160001">
      <w:start w:val="1"/>
      <w:numFmt w:val="bullet"/>
      <w:lvlText w:val=""/>
      <w:lvlJc w:val="left"/>
      <w:pPr>
        <w:ind w:left="753" w:hanging="360"/>
      </w:pPr>
      <w:rPr>
        <w:rFonts w:ascii="Symbol" w:hAnsi="Symbol" w:hint="default"/>
      </w:rPr>
    </w:lvl>
    <w:lvl w:ilvl="1" w:tplc="04160003" w:tentative="1">
      <w:start w:val="1"/>
      <w:numFmt w:val="bullet"/>
      <w:lvlText w:val="o"/>
      <w:lvlJc w:val="left"/>
      <w:pPr>
        <w:ind w:left="1473" w:hanging="360"/>
      </w:pPr>
      <w:rPr>
        <w:rFonts w:ascii="Courier New" w:hAnsi="Courier New" w:cs="Courier New" w:hint="default"/>
      </w:rPr>
    </w:lvl>
    <w:lvl w:ilvl="2" w:tplc="04160005" w:tentative="1">
      <w:start w:val="1"/>
      <w:numFmt w:val="bullet"/>
      <w:lvlText w:val=""/>
      <w:lvlJc w:val="left"/>
      <w:pPr>
        <w:ind w:left="2193" w:hanging="360"/>
      </w:pPr>
      <w:rPr>
        <w:rFonts w:ascii="Wingdings" w:hAnsi="Wingdings" w:hint="default"/>
      </w:rPr>
    </w:lvl>
    <w:lvl w:ilvl="3" w:tplc="04160001" w:tentative="1">
      <w:start w:val="1"/>
      <w:numFmt w:val="bullet"/>
      <w:lvlText w:val=""/>
      <w:lvlJc w:val="left"/>
      <w:pPr>
        <w:ind w:left="2913" w:hanging="360"/>
      </w:pPr>
      <w:rPr>
        <w:rFonts w:ascii="Symbol" w:hAnsi="Symbol" w:hint="default"/>
      </w:rPr>
    </w:lvl>
    <w:lvl w:ilvl="4" w:tplc="04160003" w:tentative="1">
      <w:start w:val="1"/>
      <w:numFmt w:val="bullet"/>
      <w:lvlText w:val="o"/>
      <w:lvlJc w:val="left"/>
      <w:pPr>
        <w:ind w:left="3633" w:hanging="360"/>
      </w:pPr>
      <w:rPr>
        <w:rFonts w:ascii="Courier New" w:hAnsi="Courier New" w:cs="Courier New" w:hint="default"/>
      </w:rPr>
    </w:lvl>
    <w:lvl w:ilvl="5" w:tplc="04160005" w:tentative="1">
      <w:start w:val="1"/>
      <w:numFmt w:val="bullet"/>
      <w:lvlText w:val=""/>
      <w:lvlJc w:val="left"/>
      <w:pPr>
        <w:ind w:left="4353" w:hanging="360"/>
      </w:pPr>
      <w:rPr>
        <w:rFonts w:ascii="Wingdings" w:hAnsi="Wingdings" w:hint="default"/>
      </w:rPr>
    </w:lvl>
    <w:lvl w:ilvl="6" w:tplc="04160001" w:tentative="1">
      <w:start w:val="1"/>
      <w:numFmt w:val="bullet"/>
      <w:lvlText w:val=""/>
      <w:lvlJc w:val="left"/>
      <w:pPr>
        <w:ind w:left="5073" w:hanging="360"/>
      </w:pPr>
      <w:rPr>
        <w:rFonts w:ascii="Symbol" w:hAnsi="Symbol" w:hint="default"/>
      </w:rPr>
    </w:lvl>
    <w:lvl w:ilvl="7" w:tplc="04160003" w:tentative="1">
      <w:start w:val="1"/>
      <w:numFmt w:val="bullet"/>
      <w:lvlText w:val="o"/>
      <w:lvlJc w:val="left"/>
      <w:pPr>
        <w:ind w:left="5793" w:hanging="360"/>
      </w:pPr>
      <w:rPr>
        <w:rFonts w:ascii="Courier New" w:hAnsi="Courier New" w:cs="Courier New" w:hint="default"/>
      </w:rPr>
    </w:lvl>
    <w:lvl w:ilvl="8" w:tplc="04160005" w:tentative="1">
      <w:start w:val="1"/>
      <w:numFmt w:val="bullet"/>
      <w:lvlText w:val=""/>
      <w:lvlJc w:val="left"/>
      <w:pPr>
        <w:ind w:left="6513" w:hanging="360"/>
      </w:pPr>
      <w:rPr>
        <w:rFonts w:ascii="Wingdings" w:hAnsi="Wingdings" w:hint="default"/>
      </w:rPr>
    </w:lvl>
  </w:abstractNum>
  <w:abstractNum w:abstractNumId="5">
    <w:nsid w:val="1D771C32"/>
    <w:multiLevelType w:val="hybridMultilevel"/>
    <w:tmpl w:val="49746A84"/>
    <w:lvl w:ilvl="0" w:tplc="04160017">
      <w:start w:val="1"/>
      <w:numFmt w:val="lowerLetter"/>
      <w:lvlText w:val="%1)"/>
      <w:lvlJc w:val="left"/>
      <w:pPr>
        <w:ind w:left="753" w:hanging="360"/>
      </w:pPr>
    </w:lvl>
    <w:lvl w:ilvl="1" w:tplc="04160019" w:tentative="1">
      <w:start w:val="1"/>
      <w:numFmt w:val="lowerLetter"/>
      <w:lvlText w:val="%2."/>
      <w:lvlJc w:val="left"/>
      <w:pPr>
        <w:ind w:left="1473" w:hanging="360"/>
      </w:pPr>
    </w:lvl>
    <w:lvl w:ilvl="2" w:tplc="0416001B" w:tentative="1">
      <w:start w:val="1"/>
      <w:numFmt w:val="lowerRoman"/>
      <w:lvlText w:val="%3."/>
      <w:lvlJc w:val="right"/>
      <w:pPr>
        <w:ind w:left="2193" w:hanging="180"/>
      </w:pPr>
    </w:lvl>
    <w:lvl w:ilvl="3" w:tplc="0416000F" w:tentative="1">
      <w:start w:val="1"/>
      <w:numFmt w:val="decimal"/>
      <w:lvlText w:val="%4."/>
      <w:lvlJc w:val="left"/>
      <w:pPr>
        <w:ind w:left="2913" w:hanging="360"/>
      </w:pPr>
    </w:lvl>
    <w:lvl w:ilvl="4" w:tplc="04160019" w:tentative="1">
      <w:start w:val="1"/>
      <w:numFmt w:val="lowerLetter"/>
      <w:lvlText w:val="%5."/>
      <w:lvlJc w:val="left"/>
      <w:pPr>
        <w:ind w:left="3633" w:hanging="360"/>
      </w:pPr>
    </w:lvl>
    <w:lvl w:ilvl="5" w:tplc="0416001B" w:tentative="1">
      <w:start w:val="1"/>
      <w:numFmt w:val="lowerRoman"/>
      <w:lvlText w:val="%6."/>
      <w:lvlJc w:val="right"/>
      <w:pPr>
        <w:ind w:left="4353" w:hanging="180"/>
      </w:pPr>
    </w:lvl>
    <w:lvl w:ilvl="6" w:tplc="0416000F" w:tentative="1">
      <w:start w:val="1"/>
      <w:numFmt w:val="decimal"/>
      <w:lvlText w:val="%7."/>
      <w:lvlJc w:val="left"/>
      <w:pPr>
        <w:ind w:left="5073" w:hanging="360"/>
      </w:pPr>
    </w:lvl>
    <w:lvl w:ilvl="7" w:tplc="04160019" w:tentative="1">
      <w:start w:val="1"/>
      <w:numFmt w:val="lowerLetter"/>
      <w:lvlText w:val="%8."/>
      <w:lvlJc w:val="left"/>
      <w:pPr>
        <w:ind w:left="5793" w:hanging="360"/>
      </w:pPr>
    </w:lvl>
    <w:lvl w:ilvl="8" w:tplc="0416001B" w:tentative="1">
      <w:start w:val="1"/>
      <w:numFmt w:val="lowerRoman"/>
      <w:lvlText w:val="%9."/>
      <w:lvlJc w:val="right"/>
      <w:pPr>
        <w:ind w:left="6513" w:hanging="180"/>
      </w:pPr>
    </w:lvl>
  </w:abstractNum>
  <w:abstractNum w:abstractNumId="6">
    <w:nsid w:val="20B5041D"/>
    <w:multiLevelType w:val="hybridMultilevel"/>
    <w:tmpl w:val="EBAE20D6"/>
    <w:lvl w:ilvl="0" w:tplc="04160017">
      <w:start w:val="1"/>
      <w:numFmt w:val="lowerLetter"/>
      <w:lvlText w:val="%1)"/>
      <w:lvlJc w:val="left"/>
      <w:pPr>
        <w:ind w:left="1069" w:hanging="360"/>
      </w:pPr>
      <w:rPr>
        <w:rFonts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nsid w:val="262D4C6F"/>
    <w:multiLevelType w:val="hybridMultilevel"/>
    <w:tmpl w:val="2C52BC70"/>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67D378A"/>
    <w:multiLevelType w:val="hybridMultilevel"/>
    <w:tmpl w:val="B09E08EA"/>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7680849"/>
    <w:multiLevelType w:val="hybridMultilevel"/>
    <w:tmpl w:val="07CECA3A"/>
    <w:lvl w:ilvl="0" w:tplc="04160017">
      <w:start w:val="1"/>
      <w:numFmt w:val="lowerLetter"/>
      <w:lvlText w:val="%1)"/>
      <w:lvlJc w:val="left"/>
      <w:pPr>
        <w:ind w:left="720" w:hanging="360"/>
      </w:pPr>
    </w:lvl>
    <w:lvl w:ilvl="1" w:tplc="04160017">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2B9C4293"/>
    <w:multiLevelType w:val="hybridMultilevel"/>
    <w:tmpl w:val="878A4E56"/>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39E6A11"/>
    <w:multiLevelType w:val="hybridMultilevel"/>
    <w:tmpl w:val="7A0EFDE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33E46DEF"/>
    <w:multiLevelType w:val="hybridMultilevel"/>
    <w:tmpl w:val="901E327A"/>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3E50F12"/>
    <w:multiLevelType w:val="hybridMultilevel"/>
    <w:tmpl w:val="8EEA0852"/>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4212515"/>
    <w:multiLevelType w:val="hybridMultilevel"/>
    <w:tmpl w:val="A590F030"/>
    <w:lvl w:ilvl="0" w:tplc="04160017">
      <w:start w:val="1"/>
      <w:numFmt w:val="lowerLetter"/>
      <w:lvlText w:val="%1)"/>
      <w:lvlJc w:val="left"/>
      <w:pPr>
        <w:ind w:left="1080" w:hanging="360"/>
      </w:pPr>
      <w:rPr>
        <w:rFont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
    <w:nsid w:val="36E81638"/>
    <w:multiLevelType w:val="hybridMultilevel"/>
    <w:tmpl w:val="44D878F4"/>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A915CF8"/>
    <w:multiLevelType w:val="multilevel"/>
    <w:tmpl w:val="CB8EA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CA52D84"/>
    <w:multiLevelType w:val="hybridMultilevel"/>
    <w:tmpl w:val="6FCC8430"/>
    <w:lvl w:ilvl="0" w:tplc="C6343390">
      <w:start w:val="1"/>
      <w:numFmt w:val="decimal"/>
      <w:lvlText w:val="%1)"/>
      <w:lvlJc w:val="left"/>
      <w:pPr>
        <w:ind w:left="393" w:hanging="360"/>
      </w:pPr>
      <w:rPr>
        <w:rFonts w:hint="default"/>
      </w:rPr>
    </w:lvl>
    <w:lvl w:ilvl="1" w:tplc="04160019" w:tentative="1">
      <w:start w:val="1"/>
      <w:numFmt w:val="lowerLetter"/>
      <w:lvlText w:val="%2."/>
      <w:lvlJc w:val="left"/>
      <w:pPr>
        <w:ind w:left="1113" w:hanging="360"/>
      </w:pPr>
    </w:lvl>
    <w:lvl w:ilvl="2" w:tplc="0416001B" w:tentative="1">
      <w:start w:val="1"/>
      <w:numFmt w:val="lowerRoman"/>
      <w:lvlText w:val="%3."/>
      <w:lvlJc w:val="right"/>
      <w:pPr>
        <w:ind w:left="1833" w:hanging="180"/>
      </w:pPr>
    </w:lvl>
    <w:lvl w:ilvl="3" w:tplc="0416000F" w:tentative="1">
      <w:start w:val="1"/>
      <w:numFmt w:val="decimal"/>
      <w:lvlText w:val="%4."/>
      <w:lvlJc w:val="left"/>
      <w:pPr>
        <w:ind w:left="2553" w:hanging="360"/>
      </w:pPr>
    </w:lvl>
    <w:lvl w:ilvl="4" w:tplc="04160019" w:tentative="1">
      <w:start w:val="1"/>
      <w:numFmt w:val="lowerLetter"/>
      <w:lvlText w:val="%5."/>
      <w:lvlJc w:val="left"/>
      <w:pPr>
        <w:ind w:left="3273" w:hanging="360"/>
      </w:pPr>
    </w:lvl>
    <w:lvl w:ilvl="5" w:tplc="0416001B" w:tentative="1">
      <w:start w:val="1"/>
      <w:numFmt w:val="lowerRoman"/>
      <w:lvlText w:val="%6."/>
      <w:lvlJc w:val="right"/>
      <w:pPr>
        <w:ind w:left="3993" w:hanging="180"/>
      </w:pPr>
    </w:lvl>
    <w:lvl w:ilvl="6" w:tplc="0416000F" w:tentative="1">
      <w:start w:val="1"/>
      <w:numFmt w:val="decimal"/>
      <w:lvlText w:val="%7."/>
      <w:lvlJc w:val="left"/>
      <w:pPr>
        <w:ind w:left="4713" w:hanging="360"/>
      </w:pPr>
    </w:lvl>
    <w:lvl w:ilvl="7" w:tplc="04160019" w:tentative="1">
      <w:start w:val="1"/>
      <w:numFmt w:val="lowerLetter"/>
      <w:lvlText w:val="%8."/>
      <w:lvlJc w:val="left"/>
      <w:pPr>
        <w:ind w:left="5433" w:hanging="360"/>
      </w:pPr>
    </w:lvl>
    <w:lvl w:ilvl="8" w:tplc="0416001B" w:tentative="1">
      <w:start w:val="1"/>
      <w:numFmt w:val="lowerRoman"/>
      <w:lvlText w:val="%9."/>
      <w:lvlJc w:val="right"/>
      <w:pPr>
        <w:ind w:left="6153" w:hanging="180"/>
      </w:pPr>
    </w:lvl>
  </w:abstractNum>
  <w:abstractNum w:abstractNumId="18">
    <w:nsid w:val="4E304FF6"/>
    <w:multiLevelType w:val="hybridMultilevel"/>
    <w:tmpl w:val="980A674A"/>
    <w:lvl w:ilvl="0" w:tplc="04160017">
      <w:start w:val="1"/>
      <w:numFmt w:val="lowerLetter"/>
      <w:lvlText w:val="%1)"/>
      <w:lvlJc w:val="left"/>
      <w:pPr>
        <w:ind w:left="1080" w:hanging="360"/>
      </w:pPr>
      <w:rPr>
        <w:rFont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9">
    <w:nsid w:val="5B226206"/>
    <w:multiLevelType w:val="hybridMultilevel"/>
    <w:tmpl w:val="BDCCC860"/>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6A602925"/>
    <w:multiLevelType w:val="hybridMultilevel"/>
    <w:tmpl w:val="49746A84"/>
    <w:lvl w:ilvl="0" w:tplc="04160017">
      <w:start w:val="1"/>
      <w:numFmt w:val="lowerLetter"/>
      <w:lvlText w:val="%1)"/>
      <w:lvlJc w:val="left"/>
      <w:pPr>
        <w:ind w:left="753" w:hanging="360"/>
      </w:pPr>
    </w:lvl>
    <w:lvl w:ilvl="1" w:tplc="04160019" w:tentative="1">
      <w:start w:val="1"/>
      <w:numFmt w:val="lowerLetter"/>
      <w:lvlText w:val="%2."/>
      <w:lvlJc w:val="left"/>
      <w:pPr>
        <w:ind w:left="1473" w:hanging="360"/>
      </w:pPr>
    </w:lvl>
    <w:lvl w:ilvl="2" w:tplc="0416001B" w:tentative="1">
      <w:start w:val="1"/>
      <w:numFmt w:val="lowerRoman"/>
      <w:lvlText w:val="%3."/>
      <w:lvlJc w:val="right"/>
      <w:pPr>
        <w:ind w:left="2193" w:hanging="180"/>
      </w:pPr>
    </w:lvl>
    <w:lvl w:ilvl="3" w:tplc="0416000F" w:tentative="1">
      <w:start w:val="1"/>
      <w:numFmt w:val="decimal"/>
      <w:lvlText w:val="%4."/>
      <w:lvlJc w:val="left"/>
      <w:pPr>
        <w:ind w:left="2913" w:hanging="360"/>
      </w:pPr>
    </w:lvl>
    <w:lvl w:ilvl="4" w:tplc="04160019" w:tentative="1">
      <w:start w:val="1"/>
      <w:numFmt w:val="lowerLetter"/>
      <w:lvlText w:val="%5."/>
      <w:lvlJc w:val="left"/>
      <w:pPr>
        <w:ind w:left="3633" w:hanging="360"/>
      </w:pPr>
    </w:lvl>
    <w:lvl w:ilvl="5" w:tplc="0416001B" w:tentative="1">
      <w:start w:val="1"/>
      <w:numFmt w:val="lowerRoman"/>
      <w:lvlText w:val="%6."/>
      <w:lvlJc w:val="right"/>
      <w:pPr>
        <w:ind w:left="4353" w:hanging="180"/>
      </w:pPr>
    </w:lvl>
    <w:lvl w:ilvl="6" w:tplc="0416000F" w:tentative="1">
      <w:start w:val="1"/>
      <w:numFmt w:val="decimal"/>
      <w:lvlText w:val="%7."/>
      <w:lvlJc w:val="left"/>
      <w:pPr>
        <w:ind w:left="5073" w:hanging="360"/>
      </w:pPr>
    </w:lvl>
    <w:lvl w:ilvl="7" w:tplc="04160019" w:tentative="1">
      <w:start w:val="1"/>
      <w:numFmt w:val="lowerLetter"/>
      <w:lvlText w:val="%8."/>
      <w:lvlJc w:val="left"/>
      <w:pPr>
        <w:ind w:left="5793" w:hanging="360"/>
      </w:pPr>
    </w:lvl>
    <w:lvl w:ilvl="8" w:tplc="0416001B" w:tentative="1">
      <w:start w:val="1"/>
      <w:numFmt w:val="lowerRoman"/>
      <w:lvlText w:val="%9."/>
      <w:lvlJc w:val="right"/>
      <w:pPr>
        <w:ind w:left="6513" w:hanging="180"/>
      </w:pPr>
    </w:lvl>
  </w:abstractNum>
  <w:abstractNum w:abstractNumId="21">
    <w:nsid w:val="7230611B"/>
    <w:multiLevelType w:val="hybridMultilevel"/>
    <w:tmpl w:val="3462E17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1"/>
  </w:num>
  <w:num w:numId="2">
    <w:abstractNumId w:val="0"/>
  </w:num>
  <w:num w:numId="3">
    <w:abstractNumId w:val="17"/>
  </w:num>
  <w:num w:numId="4">
    <w:abstractNumId w:val="2"/>
  </w:num>
  <w:num w:numId="5">
    <w:abstractNumId w:val="7"/>
  </w:num>
  <w:num w:numId="6">
    <w:abstractNumId w:val="14"/>
  </w:num>
  <w:num w:numId="7">
    <w:abstractNumId w:val="18"/>
  </w:num>
  <w:num w:numId="8">
    <w:abstractNumId w:val="12"/>
  </w:num>
  <w:num w:numId="9">
    <w:abstractNumId w:val="1"/>
  </w:num>
  <w:num w:numId="10">
    <w:abstractNumId w:val="8"/>
  </w:num>
  <w:num w:numId="11">
    <w:abstractNumId w:val="6"/>
  </w:num>
  <w:num w:numId="12">
    <w:abstractNumId w:val="10"/>
  </w:num>
  <w:num w:numId="13">
    <w:abstractNumId w:val="13"/>
  </w:num>
  <w:num w:numId="14">
    <w:abstractNumId w:val="19"/>
  </w:num>
  <w:num w:numId="15">
    <w:abstractNumId w:val="16"/>
  </w:num>
  <w:num w:numId="16">
    <w:abstractNumId w:val="9"/>
  </w:num>
  <w:num w:numId="17">
    <w:abstractNumId w:val="11"/>
  </w:num>
  <w:num w:numId="18">
    <w:abstractNumId w:val="15"/>
  </w:num>
  <w:num w:numId="19">
    <w:abstractNumId w:val="4"/>
  </w:num>
  <w:num w:numId="20">
    <w:abstractNumId w:val="3"/>
  </w:num>
  <w:num w:numId="21">
    <w:abstractNumId w:val="20"/>
  </w:num>
  <w:num w:numId="22">
    <w:abstractNumId w:val="5"/>
  </w:num>
  <w:numIdMacAtCleanup w:val="1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laudio Martins">
    <w15:presenceInfo w15:providerId="Windows Live" w15:userId="8920a1b0e20068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trackRevisions/>
  <w:doNotTrackFormatting/>
  <w:defaultTabStop w:val="567"/>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1F4F"/>
    <w:rsid w:val="0000086B"/>
    <w:rsid w:val="00002670"/>
    <w:rsid w:val="000038E6"/>
    <w:rsid w:val="00011782"/>
    <w:rsid w:val="00011895"/>
    <w:rsid w:val="00012A6A"/>
    <w:rsid w:val="0001351D"/>
    <w:rsid w:val="00013555"/>
    <w:rsid w:val="00013D36"/>
    <w:rsid w:val="00015B19"/>
    <w:rsid w:val="00015B4E"/>
    <w:rsid w:val="00016AEB"/>
    <w:rsid w:val="00017328"/>
    <w:rsid w:val="00025096"/>
    <w:rsid w:val="00030C7E"/>
    <w:rsid w:val="00033620"/>
    <w:rsid w:val="00033C28"/>
    <w:rsid w:val="00033D44"/>
    <w:rsid w:val="0003463F"/>
    <w:rsid w:val="00035B0C"/>
    <w:rsid w:val="00037180"/>
    <w:rsid w:val="00040747"/>
    <w:rsid w:val="00041DBB"/>
    <w:rsid w:val="000423AD"/>
    <w:rsid w:val="00042402"/>
    <w:rsid w:val="00042B73"/>
    <w:rsid w:val="000438C3"/>
    <w:rsid w:val="00044110"/>
    <w:rsid w:val="0004492C"/>
    <w:rsid w:val="00045968"/>
    <w:rsid w:val="000464FC"/>
    <w:rsid w:val="00046B91"/>
    <w:rsid w:val="00047D30"/>
    <w:rsid w:val="0005095E"/>
    <w:rsid w:val="000514B6"/>
    <w:rsid w:val="0005222F"/>
    <w:rsid w:val="000527FF"/>
    <w:rsid w:val="0005301A"/>
    <w:rsid w:val="000535FB"/>
    <w:rsid w:val="00053D0D"/>
    <w:rsid w:val="0005590A"/>
    <w:rsid w:val="00057CEB"/>
    <w:rsid w:val="00060780"/>
    <w:rsid w:val="00061ADB"/>
    <w:rsid w:val="00062AB2"/>
    <w:rsid w:val="00064B4B"/>
    <w:rsid w:val="000666E3"/>
    <w:rsid w:val="00067EDF"/>
    <w:rsid w:val="00072B63"/>
    <w:rsid w:val="00073552"/>
    <w:rsid w:val="00073582"/>
    <w:rsid w:val="0007470D"/>
    <w:rsid w:val="00074D66"/>
    <w:rsid w:val="00076846"/>
    <w:rsid w:val="00076BEE"/>
    <w:rsid w:val="00076DA4"/>
    <w:rsid w:val="00081384"/>
    <w:rsid w:val="00083B57"/>
    <w:rsid w:val="00083E92"/>
    <w:rsid w:val="00085A27"/>
    <w:rsid w:val="00087F9B"/>
    <w:rsid w:val="00090E95"/>
    <w:rsid w:val="00091299"/>
    <w:rsid w:val="000916D8"/>
    <w:rsid w:val="000926E5"/>
    <w:rsid w:val="00093173"/>
    <w:rsid w:val="0009356F"/>
    <w:rsid w:val="000951A4"/>
    <w:rsid w:val="0009699C"/>
    <w:rsid w:val="000A0CE5"/>
    <w:rsid w:val="000A5C97"/>
    <w:rsid w:val="000A639D"/>
    <w:rsid w:val="000A776A"/>
    <w:rsid w:val="000B2804"/>
    <w:rsid w:val="000B2D2E"/>
    <w:rsid w:val="000B3572"/>
    <w:rsid w:val="000B46C0"/>
    <w:rsid w:val="000B5B66"/>
    <w:rsid w:val="000B7C44"/>
    <w:rsid w:val="000B7EB6"/>
    <w:rsid w:val="000C1CE4"/>
    <w:rsid w:val="000C31BA"/>
    <w:rsid w:val="000C3241"/>
    <w:rsid w:val="000C443D"/>
    <w:rsid w:val="000C5D1C"/>
    <w:rsid w:val="000C5D7F"/>
    <w:rsid w:val="000C6569"/>
    <w:rsid w:val="000D11EA"/>
    <w:rsid w:val="000D405A"/>
    <w:rsid w:val="000D5338"/>
    <w:rsid w:val="000D70EB"/>
    <w:rsid w:val="000D77CB"/>
    <w:rsid w:val="000E034B"/>
    <w:rsid w:val="000E2292"/>
    <w:rsid w:val="000E27DC"/>
    <w:rsid w:val="000E4AA6"/>
    <w:rsid w:val="000F350E"/>
    <w:rsid w:val="000F38DB"/>
    <w:rsid w:val="000F4D8C"/>
    <w:rsid w:val="000F65F0"/>
    <w:rsid w:val="000F6967"/>
    <w:rsid w:val="001019EE"/>
    <w:rsid w:val="001021AB"/>
    <w:rsid w:val="00102AB7"/>
    <w:rsid w:val="001035E6"/>
    <w:rsid w:val="00103B4F"/>
    <w:rsid w:val="00104340"/>
    <w:rsid w:val="00105E2E"/>
    <w:rsid w:val="00107FEB"/>
    <w:rsid w:val="00113432"/>
    <w:rsid w:val="0011435F"/>
    <w:rsid w:val="00115784"/>
    <w:rsid w:val="00115C4E"/>
    <w:rsid w:val="00116872"/>
    <w:rsid w:val="00123CCD"/>
    <w:rsid w:val="001245B5"/>
    <w:rsid w:val="0012507C"/>
    <w:rsid w:val="00125AEF"/>
    <w:rsid w:val="0013018F"/>
    <w:rsid w:val="00131502"/>
    <w:rsid w:val="00131BB6"/>
    <w:rsid w:val="00131F9E"/>
    <w:rsid w:val="001325FD"/>
    <w:rsid w:val="00132A2D"/>
    <w:rsid w:val="00132DF8"/>
    <w:rsid w:val="00133D24"/>
    <w:rsid w:val="001375B7"/>
    <w:rsid w:val="00141108"/>
    <w:rsid w:val="00141AF0"/>
    <w:rsid w:val="0014352A"/>
    <w:rsid w:val="00143CBD"/>
    <w:rsid w:val="00145C67"/>
    <w:rsid w:val="00145F3B"/>
    <w:rsid w:val="00150162"/>
    <w:rsid w:val="00150837"/>
    <w:rsid w:val="00151994"/>
    <w:rsid w:val="00151AEB"/>
    <w:rsid w:val="001522DA"/>
    <w:rsid w:val="001533FC"/>
    <w:rsid w:val="00153ADA"/>
    <w:rsid w:val="00153BF6"/>
    <w:rsid w:val="001540EE"/>
    <w:rsid w:val="00155433"/>
    <w:rsid w:val="00156C9C"/>
    <w:rsid w:val="00156F7A"/>
    <w:rsid w:val="00157363"/>
    <w:rsid w:val="001573F5"/>
    <w:rsid w:val="001611D9"/>
    <w:rsid w:val="00161256"/>
    <w:rsid w:val="001629D0"/>
    <w:rsid w:val="00164AF7"/>
    <w:rsid w:val="00165AB1"/>
    <w:rsid w:val="0016674E"/>
    <w:rsid w:val="00167B36"/>
    <w:rsid w:val="00171DE4"/>
    <w:rsid w:val="00172A38"/>
    <w:rsid w:val="0017439B"/>
    <w:rsid w:val="00175275"/>
    <w:rsid w:val="00175970"/>
    <w:rsid w:val="00180804"/>
    <w:rsid w:val="00183DE0"/>
    <w:rsid w:val="00186601"/>
    <w:rsid w:val="00186B49"/>
    <w:rsid w:val="001878CB"/>
    <w:rsid w:val="001879BF"/>
    <w:rsid w:val="00190868"/>
    <w:rsid w:val="00190FBF"/>
    <w:rsid w:val="00193FF6"/>
    <w:rsid w:val="00194161"/>
    <w:rsid w:val="00194286"/>
    <w:rsid w:val="00194846"/>
    <w:rsid w:val="00197402"/>
    <w:rsid w:val="00197B80"/>
    <w:rsid w:val="001A1AE7"/>
    <w:rsid w:val="001A1DC8"/>
    <w:rsid w:val="001A1ED6"/>
    <w:rsid w:val="001A38ED"/>
    <w:rsid w:val="001A44A5"/>
    <w:rsid w:val="001A4E92"/>
    <w:rsid w:val="001A5708"/>
    <w:rsid w:val="001B0BF5"/>
    <w:rsid w:val="001B2DB3"/>
    <w:rsid w:val="001B3BA6"/>
    <w:rsid w:val="001B3E23"/>
    <w:rsid w:val="001B4790"/>
    <w:rsid w:val="001B5346"/>
    <w:rsid w:val="001B5E9C"/>
    <w:rsid w:val="001B60D5"/>
    <w:rsid w:val="001B6C84"/>
    <w:rsid w:val="001C071A"/>
    <w:rsid w:val="001C2268"/>
    <w:rsid w:val="001C22C0"/>
    <w:rsid w:val="001C22CE"/>
    <w:rsid w:val="001C2839"/>
    <w:rsid w:val="001C28F6"/>
    <w:rsid w:val="001C3318"/>
    <w:rsid w:val="001C4719"/>
    <w:rsid w:val="001D19D8"/>
    <w:rsid w:val="001D29A9"/>
    <w:rsid w:val="001D43FA"/>
    <w:rsid w:val="001D5F3C"/>
    <w:rsid w:val="001D683E"/>
    <w:rsid w:val="001D6FED"/>
    <w:rsid w:val="001D7A2E"/>
    <w:rsid w:val="001D7FEB"/>
    <w:rsid w:val="001E1E01"/>
    <w:rsid w:val="001E2AB8"/>
    <w:rsid w:val="001E3187"/>
    <w:rsid w:val="001E67D4"/>
    <w:rsid w:val="001F01BC"/>
    <w:rsid w:val="001F3560"/>
    <w:rsid w:val="001F445A"/>
    <w:rsid w:val="00200E2B"/>
    <w:rsid w:val="00201F4C"/>
    <w:rsid w:val="0020296D"/>
    <w:rsid w:val="00203614"/>
    <w:rsid w:val="00205E5F"/>
    <w:rsid w:val="00206BC6"/>
    <w:rsid w:val="00207EEC"/>
    <w:rsid w:val="00210984"/>
    <w:rsid w:val="00211014"/>
    <w:rsid w:val="00211BA6"/>
    <w:rsid w:val="0021217B"/>
    <w:rsid w:val="00215658"/>
    <w:rsid w:val="002169AF"/>
    <w:rsid w:val="00223BBB"/>
    <w:rsid w:val="00223F0C"/>
    <w:rsid w:val="00224DAB"/>
    <w:rsid w:val="00225177"/>
    <w:rsid w:val="00226AAE"/>
    <w:rsid w:val="0023139A"/>
    <w:rsid w:val="00231E88"/>
    <w:rsid w:val="00234AA4"/>
    <w:rsid w:val="00235674"/>
    <w:rsid w:val="002374D3"/>
    <w:rsid w:val="002374DB"/>
    <w:rsid w:val="00240C55"/>
    <w:rsid w:val="002417AC"/>
    <w:rsid w:val="0024250C"/>
    <w:rsid w:val="00242CEC"/>
    <w:rsid w:val="00242DDA"/>
    <w:rsid w:val="0024355C"/>
    <w:rsid w:val="002436C0"/>
    <w:rsid w:val="00243885"/>
    <w:rsid w:val="002464D4"/>
    <w:rsid w:val="00246861"/>
    <w:rsid w:val="002478DD"/>
    <w:rsid w:val="00250E1D"/>
    <w:rsid w:val="0025109C"/>
    <w:rsid w:val="00251A43"/>
    <w:rsid w:val="00251F4F"/>
    <w:rsid w:val="00252196"/>
    <w:rsid w:val="00252372"/>
    <w:rsid w:val="002529DB"/>
    <w:rsid w:val="00253E56"/>
    <w:rsid w:val="002555FD"/>
    <w:rsid w:val="00255BEF"/>
    <w:rsid w:val="0025716D"/>
    <w:rsid w:val="00260282"/>
    <w:rsid w:val="00260CC5"/>
    <w:rsid w:val="002610E7"/>
    <w:rsid w:val="00261B34"/>
    <w:rsid w:val="00264804"/>
    <w:rsid w:val="002662CE"/>
    <w:rsid w:val="00266375"/>
    <w:rsid w:val="0026642D"/>
    <w:rsid w:val="00266BE8"/>
    <w:rsid w:val="002678B9"/>
    <w:rsid w:val="00272C91"/>
    <w:rsid w:val="00272CA1"/>
    <w:rsid w:val="00273DE0"/>
    <w:rsid w:val="0027555A"/>
    <w:rsid w:val="00275A0B"/>
    <w:rsid w:val="002763A7"/>
    <w:rsid w:val="00280B45"/>
    <w:rsid w:val="00284134"/>
    <w:rsid w:val="00285219"/>
    <w:rsid w:val="002852F8"/>
    <w:rsid w:val="00286749"/>
    <w:rsid w:val="00287182"/>
    <w:rsid w:val="002876B1"/>
    <w:rsid w:val="00287CC6"/>
    <w:rsid w:val="00287F18"/>
    <w:rsid w:val="00287F3D"/>
    <w:rsid w:val="0029008A"/>
    <w:rsid w:val="00290739"/>
    <w:rsid w:val="00290C24"/>
    <w:rsid w:val="00291AB4"/>
    <w:rsid w:val="0029243E"/>
    <w:rsid w:val="0029315C"/>
    <w:rsid w:val="00295F98"/>
    <w:rsid w:val="002A1027"/>
    <w:rsid w:val="002A1D75"/>
    <w:rsid w:val="002A7825"/>
    <w:rsid w:val="002B097B"/>
    <w:rsid w:val="002B2829"/>
    <w:rsid w:val="002B3B34"/>
    <w:rsid w:val="002B40DC"/>
    <w:rsid w:val="002B7DBB"/>
    <w:rsid w:val="002C19E0"/>
    <w:rsid w:val="002C265F"/>
    <w:rsid w:val="002C3467"/>
    <w:rsid w:val="002C3790"/>
    <w:rsid w:val="002C4EB9"/>
    <w:rsid w:val="002D17DF"/>
    <w:rsid w:val="002D2717"/>
    <w:rsid w:val="002D2BDF"/>
    <w:rsid w:val="002D2FE8"/>
    <w:rsid w:val="002D445F"/>
    <w:rsid w:val="002D483C"/>
    <w:rsid w:val="002D4CD9"/>
    <w:rsid w:val="002E03C0"/>
    <w:rsid w:val="002E16A8"/>
    <w:rsid w:val="002E2885"/>
    <w:rsid w:val="002E47A8"/>
    <w:rsid w:val="002E4D1E"/>
    <w:rsid w:val="002E60B5"/>
    <w:rsid w:val="002E6685"/>
    <w:rsid w:val="002F26A2"/>
    <w:rsid w:val="002F2B28"/>
    <w:rsid w:val="002F3D9A"/>
    <w:rsid w:val="002F58EC"/>
    <w:rsid w:val="002F5C70"/>
    <w:rsid w:val="002F67CB"/>
    <w:rsid w:val="002F6905"/>
    <w:rsid w:val="00301218"/>
    <w:rsid w:val="00301F6A"/>
    <w:rsid w:val="00304147"/>
    <w:rsid w:val="003045C0"/>
    <w:rsid w:val="00304AB2"/>
    <w:rsid w:val="003057AE"/>
    <w:rsid w:val="00305883"/>
    <w:rsid w:val="00305A29"/>
    <w:rsid w:val="003075EC"/>
    <w:rsid w:val="00310E7A"/>
    <w:rsid w:val="00311A62"/>
    <w:rsid w:val="00312000"/>
    <w:rsid w:val="00312546"/>
    <w:rsid w:val="003134C9"/>
    <w:rsid w:val="00313500"/>
    <w:rsid w:val="00313606"/>
    <w:rsid w:val="00313A1D"/>
    <w:rsid w:val="00313CFD"/>
    <w:rsid w:val="00315C8F"/>
    <w:rsid w:val="00316602"/>
    <w:rsid w:val="003173F5"/>
    <w:rsid w:val="00317D97"/>
    <w:rsid w:val="0032212E"/>
    <w:rsid w:val="003232F1"/>
    <w:rsid w:val="00325668"/>
    <w:rsid w:val="00326934"/>
    <w:rsid w:val="00327101"/>
    <w:rsid w:val="00327235"/>
    <w:rsid w:val="003306EB"/>
    <w:rsid w:val="00330CFA"/>
    <w:rsid w:val="003315C4"/>
    <w:rsid w:val="00333052"/>
    <w:rsid w:val="003335B4"/>
    <w:rsid w:val="00334B5B"/>
    <w:rsid w:val="00336393"/>
    <w:rsid w:val="0033716A"/>
    <w:rsid w:val="003374CB"/>
    <w:rsid w:val="003415D5"/>
    <w:rsid w:val="003416A2"/>
    <w:rsid w:val="0034376E"/>
    <w:rsid w:val="00345D68"/>
    <w:rsid w:val="00347598"/>
    <w:rsid w:val="00352FA6"/>
    <w:rsid w:val="003538C3"/>
    <w:rsid w:val="00353F95"/>
    <w:rsid w:val="00355D13"/>
    <w:rsid w:val="00355D8E"/>
    <w:rsid w:val="00355E5E"/>
    <w:rsid w:val="0036198F"/>
    <w:rsid w:val="003620C0"/>
    <w:rsid w:val="0036224B"/>
    <w:rsid w:val="0036345C"/>
    <w:rsid w:val="0036406D"/>
    <w:rsid w:val="003644CC"/>
    <w:rsid w:val="003705A6"/>
    <w:rsid w:val="0037129A"/>
    <w:rsid w:val="0037182B"/>
    <w:rsid w:val="003734A6"/>
    <w:rsid w:val="00374048"/>
    <w:rsid w:val="003742A7"/>
    <w:rsid w:val="00375996"/>
    <w:rsid w:val="00376622"/>
    <w:rsid w:val="00376900"/>
    <w:rsid w:val="0038020C"/>
    <w:rsid w:val="0038165B"/>
    <w:rsid w:val="00381814"/>
    <w:rsid w:val="003818DF"/>
    <w:rsid w:val="00382338"/>
    <w:rsid w:val="003836CC"/>
    <w:rsid w:val="00384936"/>
    <w:rsid w:val="00384ECB"/>
    <w:rsid w:val="003850E3"/>
    <w:rsid w:val="00386365"/>
    <w:rsid w:val="0038744A"/>
    <w:rsid w:val="00390423"/>
    <w:rsid w:val="00390F05"/>
    <w:rsid w:val="00391429"/>
    <w:rsid w:val="00391B78"/>
    <w:rsid w:val="00391E48"/>
    <w:rsid w:val="00392ED2"/>
    <w:rsid w:val="00393C9A"/>
    <w:rsid w:val="00393DA4"/>
    <w:rsid w:val="0039719E"/>
    <w:rsid w:val="003976B4"/>
    <w:rsid w:val="003A0557"/>
    <w:rsid w:val="003A1B07"/>
    <w:rsid w:val="003A2027"/>
    <w:rsid w:val="003A2814"/>
    <w:rsid w:val="003A314E"/>
    <w:rsid w:val="003A4D56"/>
    <w:rsid w:val="003A4FC2"/>
    <w:rsid w:val="003A5E58"/>
    <w:rsid w:val="003B2B49"/>
    <w:rsid w:val="003B2E61"/>
    <w:rsid w:val="003B34E2"/>
    <w:rsid w:val="003B46E8"/>
    <w:rsid w:val="003B5A51"/>
    <w:rsid w:val="003B65F4"/>
    <w:rsid w:val="003C267A"/>
    <w:rsid w:val="003C2AFF"/>
    <w:rsid w:val="003C2B69"/>
    <w:rsid w:val="003C3E98"/>
    <w:rsid w:val="003C41E0"/>
    <w:rsid w:val="003C4357"/>
    <w:rsid w:val="003C4A4A"/>
    <w:rsid w:val="003C4BC7"/>
    <w:rsid w:val="003C64A5"/>
    <w:rsid w:val="003C7306"/>
    <w:rsid w:val="003D0F98"/>
    <w:rsid w:val="003D23BC"/>
    <w:rsid w:val="003D385D"/>
    <w:rsid w:val="003D398D"/>
    <w:rsid w:val="003D48E9"/>
    <w:rsid w:val="003D4B8C"/>
    <w:rsid w:val="003D5A11"/>
    <w:rsid w:val="003D61C7"/>
    <w:rsid w:val="003D6878"/>
    <w:rsid w:val="003E1734"/>
    <w:rsid w:val="003E2D38"/>
    <w:rsid w:val="003E620E"/>
    <w:rsid w:val="003E6E2C"/>
    <w:rsid w:val="003E7867"/>
    <w:rsid w:val="003E7ABC"/>
    <w:rsid w:val="003F07EB"/>
    <w:rsid w:val="003F5196"/>
    <w:rsid w:val="003F5476"/>
    <w:rsid w:val="003F63C7"/>
    <w:rsid w:val="003F69F0"/>
    <w:rsid w:val="003F77B1"/>
    <w:rsid w:val="0040008C"/>
    <w:rsid w:val="0040015D"/>
    <w:rsid w:val="00400429"/>
    <w:rsid w:val="004007C8"/>
    <w:rsid w:val="004038E7"/>
    <w:rsid w:val="00404DAE"/>
    <w:rsid w:val="00405BA6"/>
    <w:rsid w:val="00405CAB"/>
    <w:rsid w:val="004112AD"/>
    <w:rsid w:val="00414034"/>
    <w:rsid w:val="00415689"/>
    <w:rsid w:val="004200F4"/>
    <w:rsid w:val="00420E96"/>
    <w:rsid w:val="00421220"/>
    <w:rsid w:val="00421A09"/>
    <w:rsid w:val="00422806"/>
    <w:rsid w:val="00423097"/>
    <w:rsid w:val="00424A87"/>
    <w:rsid w:val="00425F6F"/>
    <w:rsid w:val="004262BF"/>
    <w:rsid w:val="00430409"/>
    <w:rsid w:val="00431C36"/>
    <w:rsid w:val="00431C43"/>
    <w:rsid w:val="00434B9C"/>
    <w:rsid w:val="0043562B"/>
    <w:rsid w:val="00440AFC"/>
    <w:rsid w:val="00440F0E"/>
    <w:rsid w:val="00440F17"/>
    <w:rsid w:val="004424E8"/>
    <w:rsid w:val="00445AFD"/>
    <w:rsid w:val="0044798B"/>
    <w:rsid w:val="00447E51"/>
    <w:rsid w:val="00452F6B"/>
    <w:rsid w:val="004546B5"/>
    <w:rsid w:val="004622BA"/>
    <w:rsid w:val="00463601"/>
    <w:rsid w:val="00465636"/>
    <w:rsid w:val="004742D1"/>
    <w:rsid w:val="0048047A"/>
    <w:rsid w:val="00481544"/>
    <w:rsid w:val="00481DF7"/>
    <w:rsid w:val="004825A6"/>
    <w:rsid w:val="00482FD5"/>
    <w:rsid w:val="0048328B"/>
    <w:rsid w:val="004855CF"/>
    <w:rsid w:val="00487B9B"/>
    <w:rsid w:val="00490E71"/>
    <w:rsid w:val="004911EA"/>
    <w:rsid w:val="00492FE8"/>
    <w:rsid w:val="00494107"/>
    <w:rsid w:val="00494F33"/>
    <w:rsid w:val="0049564F"/>
    <w:rsid w:val="00495924"/>
    <w:rsid w:val="00496BC3"/>
    <w:rsid w:val="004976B8"/>
    <w:rsid w:val="004A23B8"/>
    <w:rsid w:val="004A23E9"/>
    <w:rsid w:val="004A2B95"/>
    <w:rsid w:val="004A34CC"/>
    <w:rsid w:val="004A39B3"/>
    <w:rsid w:val="004A4A5F"/>
    <w:rsid w:val="004A4E33"/>
    <w:rsid w:val="004A51A7"/>
    <w:rsid w:val="004A51C9"/>
    <w:rsid w:val="004A6508"/>
    <w:rsid w:val="004A67F0"/>
    <w:rsid w:val="004B0AEA"/>
    <w:rsid w:val="004B0D78"/>
    <w:rsid w:val="004B2B51"/>
    <w:rsid w:val="004B3C4D"/>
    <w:rsid w:val="004B5295"/>
    <w:rsid w:val="004B5765"/>
    <w:rsid w:val="004C19AA"/>
    <w:rsid w:val="004C19CF"/>
    <w:rsid w:val="004C23F9"/>
    <w:rsid w:val="004C3D83"/>
    <w:rsid w:val="004C46F8"/>
    <w:rsid w:val="004C4C7B"/>
    <w:rsid w:val="004C4EE3"/>
    <w:rsid w:val="004C5114"/>
    <w:rsid w:val="004C5D6A"/>
    <w:rsid w:val="004C78DE"/>
    <w:rsid w:val="004D1C18"/>
    <w:rsid w:val="004D3C0C"/>
    <w:rsid w:val="004D5333"/>
    <w:rsid w:val="004D622F"/>
    <w:rsid w:val="004D64D2"/>
    <w:rsid w:val="004D6A87"/>
    <w:rsid w:val="004E0378"/>
    <w:rsid w:val="004E0CD2"/>
    <w:rsid w:val="004E2034"/>
    <w:rsid w:val="004E58EF"/>
    <w:rsid w:val="004F4639"/>
    <w:rsid w:val="004F7365"/>
    <w:rsid w:val="00502CC7"/>
    <w:rsid w:val="005039F7"/>
    <w:rsid w:val="0050466D"/>
    <w:rsid w:val="00506BC7"/>
    <w:rsid w:val="0050725C"/>
    <w:rsid w:val="00510923"/>
    <w:rsid w:val="00510BA0"/>
    <w:rsid w:val="00511200"/>
    <w:rsid w:val="00511987"/>
    <w:rsid w:val="00512188"/>
    <w:rsid w:val="005122F6"/>
    <w:rsid w:val="00512396"/>
    <w:rsid w:val="005128AB"/>
    <w:rsid w:val="00513D41"/>
    <w:rsid w:val="00515083"/>
    <w:rsid w:val="005161AB"/>
    <w:rsid w:val="00516530"/>
    <w:rsid w:val="00516BCE"/>
    <w:rsid w:val="0052361D"/>
    <w:rsid w:val="0052396E"/>
    <w:rsid w:val="00527285"/>
    <w:rsid w:val="0052788F"/>
    <w:rsid w:val="00532B80"/>
    <w:rsid w:val="00534D89"/>
    <w:rsid w:val="0054027D"/>
    <w:rsid w:val="00540B5A"/>
    <w:rsid w:val="00542921"/>
    <w:rsid w:val="005434CC"/>
    <w:rsid w:val="0054477B"/>
    <w:rsid w:val="00546D12"/>
    <w:rsid w:val="00550A24"/>
    <w:rsid w:val="005515D2"/>
    <w:rsid w:val="00552D85"/>
    <w:rsid w:val="00554EB3"/>
    <w:rsid w:val="00555466"/>
    <w:rsid w:val="005560AD"/>
    <w:rsid w:val="0055626F"/>
    <w:rsid w:val="00561A1A"/>
    <w:rsid w:val="00561CDA"/>
    <w:rsid w:val="00562127"/>
    <w:rsid w:val="00562A7B"/>
    <w:rsid w:val="00564887"/>
    <w:rsid w:val="00564BB9"/>
    <w:rsid w:val="00565124"/>
    <w:rsid w:val="005668C4"/>
    <w:rsid w:val="005679CB"/>
    <w:rsid w:val="005712B2"/>
    <w:rsid w:val="00571746"/>
    <w:rsid w:val="005734B3"/>
    <w:rsid w:val="00574086"/>
    <w:rsid w:val="00574EDC"/>
    <w:rsid w:val="005754AC"/>
    <w:rsid w:val="00577E64"/>
    <w:rsid w:val="00580782"/>
    <w:rsid w:val="0058084F"/>
    <w:rsid w:val="00580920"/>
    <w:rsid w:val="00580F36"/>
    <w:rsid w:val="00581F9C"/>
    <w:rsid w:val="005827F1"/>
    <w:rsid w:val="0058441F"/>
    <w:rsid w:val="0058466A"/>
    <w:rsid w:val="00585D7D"/>
    <w:rsid w:val="00587EA9"/>
    <w:rsid w:val="00592ECC"/>
    <w:rsid w:val="0059335C"/>
    <w:rsid w:val="0059346B"/>
    <w:rsid w:val="00593DF7"/>
    <w:rsid w:val="00594A58"/>
    <w:rsid w:val="00594F63"/>
    <w:rsid w:val="00595800"/>
    <w:rsid w:val="00596C30"/>
    <w:rsid w:val="005A0E94"/>
    <w:rsid w:val="005A1211"/>
    <w:rsid w:val="005A2118"/>
    <w:rsid w:val="005A250E"/>
    <w:rsid w:val="005A2700"/>
    <w:rsid w:val="005A4069"/>
    <w:rsid w:val="005A61B8"/>
    <w:rsid w:val="005A6EE4"/>
    <w:rsid w:val="005B05D3"/>
    <w:rsid w:val="005B0B62"/>
    <w:rsid w:val="005B27CD"/>
    <w:rsid w:val="005B2A00"/>
    <w:rsid w:val="005B4C35"/>
    <w:rsid w:val="005B5AD8"/>
    <w:rsid w:val="005B5B34"/>
    <w:rsid w:val="005B6670"/>
    <w:rsid w:val="005B702A"/>
    <w:rsid w:val="005B70D0"/>
    <w:rsid w:val="005B75A6"/>
    <w:rsid w:val="005C0086"/>
    <w:rsid w:val="005C08D8"/>
    <w:rsid w:val="005C187A"/>
    <w:rsid w:val="005C5511"/>
    <w:rsid w:val="005C5ECF"/>
    <w:rsid w:val="005C6E5F"/>
    <w:rsid w:val="005D0641"/>
    <w:rsid w:val="005D1A5C"/>
    <w:rsid w:val="005D1C9C"/>
    <w:rsid w:val="005D26C3"/>
    <w:rsid w:val="005D2B05"/>
    <w:rsid w:val="005D6889"/>
    <w:rsid w:val="005E34BA"/>
    <w:rsid w:val="005E4183"/>
    <w:rsid w:val="005E6601"/>
    <w:rsid w:val="005F10A8"/>
    <w:rsid w:val="005F13CE"/>
    <w:rsid w:val="005F1743"/>
    <w:rsid w:val="005F25F2"/>
    <w:rsid w:val="005F2AF4"/>
    <w:rsid w:val="005F3566"/>
    <w:rsid w:val="005F436A"/>
    <w:rsid w:val="005F5073"/>
    <w:rsid w:val="005F6531"/>
    <w:rsid w:val="005F6C0A"/>
    <w:rsid w:val="00600FD0"/>
    <w:rsid w:val="00602497"/>
    <w:rsid w:val="00603490"/>
    <w:rsid w:val="0060349F"/>
    <w:rsid w:val="0060434F"/>
    <w:rsid w:val="00604BAC"/>
    <w:rsid w:val="00605BB9"/>
    <w:rsid w:val="0060606F"/>
    <w:rsid w:val="006073E2"/>
    <w:rsid w:val="0060768D"/>
    <w:rsid w:val="006109F9"/>
    <w:rsid w:val="006114B7"/>
    <w:rsid w:val="00612020"/>
    <w:rsid w:val="00612AAA"/>
    <w:rsid w:val="00614539"/>
    <w:rsid w:val="00615B2E"/>
    <w:rsid w:val="00615BF6"/>
    <w:rsid w:val="00616E7B"/>
    <w:rsid w:val="00617750"/>
    <w:rsid w:val="00617D9C"/>
    <w:rsid w:val="0062011D"/>
    <w:rsid w:val="00620C4D"/>
    <w:rsid w:val="00621532"/>
    <w:rsid w:val="00621A91"/>
    <w:rsid w:val="0062250D"/>
    <w:rsid w:val="00624E34"/>
    <w:rsid w:val="00624F16"/>
    <w:rsid w:val="00627042"/>
    <w:rsid w:val="00627C9F"/>
    <w:rsid w:val="00630F53"/>
    <w:rsid w:val="00632046"/>
    <w:rsid w:val="00632066"/>
    <w:rsid w:val="006326DA"/>
    <w:rsid w:val="00632FB1"/>
    <w:rsid w:val="0063453A"/>
    <w:rsid w:val="00634CA7"/>
    <w:rsid w:val="00634FA0"/>
    <w:rsid w:val="00637456"/>
    <w:rsid w:val="00641EA8"/>
    <w:rsid w:val="0064233B"/>
    <w:rsid w:val="00644EE1"/>
    <w:rsid w:val="00646B66"/>
    <w:rsid w:val="00650B6E"/>
    <w:rsid w:val="006519D6"/>
    <w:rsid w:val="00654395"/>
    <w:rsid w:val="00655A11"/>
    <w:rsid w:val="00656CD1"/>
    <w:rsid w:val="00656DF1"/>
    <w:rsid w:val="006574F5"/>
    <w:rsid w:val="006607DF"/>
    <w:rsid w:val="006610B6"/>
    <w:rsid w:val="00661CD7"/>
    <w:rsid w:val="0066372E"/>
    <w:rsid w:val="00664533"/>
    <w:rsid w:val="00666921"/>
    <w:rsid w:val="00667087"/>
    <w:rsid w:val="00667BBB"/>
    <w:rsid w:val="0067376E"/>
    <w:rsid w:val="00673AFF"/>
    <w:rsid w:val="006749CA"/>
    <w:rsid w:val="0067652B"/>
    <w:rsid w:val="0067671F"/>
    <w:rsid w:val="006773D1"/>
    <w:rsid w:val="00680DCF"/>
    <w:rsid w:val="006811E4"/>
    <w:rsid w:val="00681258"/>
    <w:rsid w:val="0068390C"/>
    <w:rsid w:val="00683CDD"/>
    <w:rsid w:val="0068468F"/>
    <w:rsid w:val="00684E1A"/>
    <w:rsid w:val="0069054F"/>
    <w:rsid w:val="00692DB9"/>
    <w:rsid w:val="006933C1"/>
    <w:rsid w:val="0069474B"/>
    <w:rsid w:val="006953B7"/>
    <w:rsid w:val="00696252"/>
    <w:rsid w:val="00696458"/>
    <w:rsid w:val="0069698E"/>
    <w:rsid w:val="00696F50"/>
    <w:rsid w:val="006A250C"/>
    <w:rsid w:val="006A25F0"/>
    <w:rsid w:val="006A6516"/>
    <w:rsid w:val="006A6FF1"/>
    <w:rsid w:val="006A7734"/>
    <w:rsid w:val="006B07D3"/>
    <w:rsid w:val="006B477E"/>
    <w:rsid w:val="006B7669"/>
    <w:rsid w:val="006C16C2"/>
    <w:rsid w:val="006C3DF5"/>
    <w:rsid w:val="006C432D"/>
    <w:rsid w:val="006C4933"/>
    <w:rsid w:val="006C49B2"/>
    <w:rsid w:val="006D0E81"/>
    <w:rsid w:val="006D23C8"/>
    <w:rsid w:val="006D2F59"/>
    <w:rsid w:val="006D56E6"/>
    <w:rsid w:val="006D7112"/>
    <w:rsid w:val="006D7372"/>
    <w:rsid w:val="006D7759"/>
    <w:rsid w:val="006E1BA7"/>
    <w:rsid w:val="006E1E85"/>
    <w:rsid w:val="006E3AD4"/>
    <w:rsid w:val="006E4277"/>
    <w:rsid w:val="006E5409"/>
    <w:rsid w:val="006E6142"/>
    <w:rsid w:val="006E65B0"/>
    <w:rsid w:val="006F2312"/>
    <w:rsid w:val="006F24E7"/>
    <w:rsid w:val="006F43DC"/>
    <w:rsid w:val="006F6BC4"/>
    <w:rsid w:val="006F73D9"/>
    <w:rsid w:val="00700E68"/>
    <w:rsid w:val="0070101E"/>
    <w:rsid w:val="007019FA"/>
    <w:rsid w:val="00703334"/>
    <w:rsid w:val="00703F94"/>
    <w:rsid w:val="007058F8"/>
    <w:rsid w:val="007112BA"/>
    <w:rsid w:val="00712C95"/>
    <w:rsid w:val="0071322E"/>
    <w:rsid w:val="00714059"/>
    <w:rsid w:val="007149CE"/>
    <w:rsid w:val="00715553"/>
    <w:rsid w:val="00715A41"/>
    <w:rsid w:val="0071613C"/>
    <w:rsid w:val="007174DA"/>
    <w:rsid w:val="0072024F"/>
    <w:rsid w:val="00722E4C"/>
    <w:rsid w:val="00723EFD"/>
    <w:rsid w:val="00727103"/>
    <w:rsid w:val="00727986"/>
    <w:rsid w:val="00730023"/>
    <w:rsid w:val="00731DA9"/>
    <w:rsid w:val="0073305E"/>
    <w:rsid w:val="00735E60"/>
    <w:rsid w:val="00737A86"/>
    <w:rsid w:val="00737DD9"/>
    <w:rsid w:val="00741997"/>
    <w:rsid w:val="0074288D"/>
    <w:rsid w:val="00743A7D"/>
    <w:rsid w:val="00745E99"/>
    <w:rsid w:val="007468AB"/>
    <w:rsid w:val="00746928"/>
    <w:rsid w:val="00747C3C"/>
    <w:rsid w:val="00750984"/>
    <w:rsid w:val="00751F8D"/>
    <w:rsid w:val="0075256D"/>
    <w:rsid w:val="00752E62"/>
    <w:rsid w:val="007557C7"/>
    <w:rsid w:val="00755CCB"/>
    <w:rsid w:val="007561CB"/>
    <w:rsid w:val="00756AFE"/>
    <w:rsid w:val="00757AD5"/>
    <w:rsid w:val="00760070"/>
    <w:rsid w:val="00760EC9"/>
    <w:rsid w:val="00761D0D"/>
    <w:rsid w:val="00762D2C"/>
    <w:rsid w:val="00762DC6"/>
    <w:rsid w:val="00762FD4"/>
    <w:rsid w:val="0076354C"/>
    <w:rsid w:val="00764A93"/>
    <w:rsid w:val="00765336"/>
    <w:rsid w:val="00772473"/>
    <w:rsid w:val="00773887"/>
    <w:rsid w:val="00775AB2"/>
    <w:rsid w:val="0077605A"/>
    <w:rsid w:val="0077716E"/>
    <w:rsid w:val="0077738E"/>
    <w:rsid w:val="00782E98"/>
    <w:rsid w:val="007863CD"/>
    <w:rsid w:val="00786539"/>
    <w:rsid w:val="00787E46"/>
    <w:rsid w:val="00790694"/>
    <w:rsid w:val="00790F7A"/>
    <w:rsid w:val="00791DE4"/>
    <w:rsid w:val="00793A54"/>
    <w:rsid w:val="00795113"/>
    <w:rsid w:val="00795D60"/>
    <w:rsid w:val="0079727D"/>
    <w:rsid w:val="0079742B"/>
    <w:rsid w:val="00797592"/>
    <w:rsid w:val="00797707"/>
    <w:rsid w:val="007A0A57"/>
    <w:rsid w:val="007A1550"/>
    <w:rsid w:val="007A1F9A"/>
    <w:rsid w:val="007A441E"/>
    <w:rsid w:val="007A4954"/>
    <w:rsid w:val="007A5A04"/>
    <w:rsid w:val="007A6374"/>
    <w:rsid w:val="007B08F6"/>
    <w:rsid w:val="007B5358"/>
    <w:rsid w:val="007B536F"/>
    <w:rsid w:val="007B699E"/>
    <w:rsid w:val="007B6A95"/>
    <w:rsid w:val="007B7FB4"/>
    <w:rsid w:val="007C25DE"/>
    <w:rsid w:val="007C2F47"/>
    <w:rsid w:val="007C38BC"/>
    <w:rsid w:val="007C4C5E"/>
    <w:rsid w:val="007C4F51"/>
    <w:rsid w:val="007C6528"/>
    <w:rsid w:val="007C6545"/>
    <w:rsid w:val="007D01B9"/>
    <w:rsid w:val="007D0E0F"/>
    <w:rsid w:val="007D0F7C"/>
    <w:rsid w:val="007D1D59"/>
    <w:rsid w:val="007D1F14"/>
    <w:rsid w:val="007D2230"/>
    <w:rsid w:val="007D4322"/>
    <w:rsid w:val="007D5306"/>
    <w:rsid w:val="007E1041"/>
    <w:rsid w:val="007E3AB8"/>
    <w:rsid w:val="007E4365"/>
    <w:rsid w:val="007E4AAE"/>
    <w:rsid w:val="007E4CC2"/>
    <w:rsid w:val="007F0D61"/>
    <w:rsid w:val="007F3595"/>
    <w:rsid w:val="007F40EF"/>
    <w:rsid w:val="007F57D1"/>
    <w:rsid w:val="007F6872"/>
    <w:rsid w:val="007F742E"/>
    <w:rsid w:val="007F7D28"/>
    <w:rsid w:val="008006AE"/>
    <w:rsid w:val="00800975"/>
    <w:rsid w:val="00800DE8"/>
    <w:rsid w:val="00800FD4"/>
    <w:rsid w:val="0080125E"/>
    <w:rsid w:val="00802F9F"/>
    <w:rsid w:val="00805D19"/>
    <w:rsid w:val="008079BE"/>
    <w:rsid w:val="008129F3"/>
    <w:rsid w:val="00813447"/>
    <w:rsid w:val="008140C3"/>
    <w:rsid w:val="008157E4"/>
    <w:rsid w:val="00815B55"/>
    <w:rsid w:val="0081641E"/>
    <w:rsid w:val="008211DF"/>
    <w:rsid w:val="00821FA2"/>
    <w:rsid w:val="00824AB8"/>
    <w:rsid w:val="00825218"/>
    <w:rsid w:val="00825F39"/>
    <w:rsid w:val="00827038"/>
    <w:rsid w:val="00830A49"/>
    <w:rsid w:val="00831C89"/>
    <w:rsid w:val="00831D18"/>
    <w:rsid w:val="008321D2"/>
    <w:rsid w:val="00832DB4"/>
    <w:rsid w:val="008333CA"/>
    <w:rsid w:val="00833476"/>
    <w:rsid w:val="008361D1"/>
    <w:rsid w:val="0083784A"/>
    <w:rsid w:val="00840138"/>
    <w:rsid w:val="00841888"/>
    <w:rsid w:val="00843866"/>
    <w:rsid w:val="008441E1"/>
    <w:rsid w:val="008453E8"/>
    <w:rsid w:val="00845F72"/>
    <w:rsid w:val="00846DD4"/>
    <w:rsid w:val="00851E20"/>
    <w:rsid w:val="00853F96"/>
    <w:rsid w:val="00854DE2"/>
    <w:rsid w:val="00854F7A"/>
    <w:rsid w:val="008554D0"/>
    <w:rsid w:val="00856637"/>
    <w:rsid w:val="00857149"/>
    <w:rsid w:val="008574DB"/>
    <w:rsid w:val="00857FB2"/>
    <w:rsid w:val="0086167E"/>
    <w:rsid w:val="00862088"/>
    <w:rsid w:val="0086349A"/>
    <w:rsid w:val="00863EB6"/>
    <w:rsid w:val="0086403F"/>
    <w:rsid w:val="00866833"/>
    <w:rsid w:val="00866BA3"/>
    <w:rsid w:val="00872576"/>
    <w:rsid w:val="00873F34"/>
    <w:rsid w:val="0087408B"/>
    <w:rsid w:val="00874ED0"/>
    <w:rsid w:val="008815C6"/>
    <w:rsid w:val="00881DD3"/>
    <w:rsid w:val="00890B07"/>
    <w:rsid w:val="00893BF7"/>
    <w:rsid w:val="008944A5"/>
    <w:rsid w:val="008949C9"/>
    <w:rsid w:val="008963B5"/>
    <w:rsid w:val="00896A6C"/>
    <w:rsid w:val="0089750A"/>
    <w:rsid w:val="008A0617"/>
    <w:rsid w:val="008A0ADD"/>
    <w:rsid w:val="008A16CA"/>
    <w:rsid w:val="008A2639"/>
    <w:rsid w:val="008A3460"/>
    <w:rsid w:val="008A3950"/>
    <w:rsid w:val="008A3956"/>
    <w:rsid w:val="008A563D"/>
    <w:rsid w:val="008A58D9"/>
    <w:rsid w:val="008A5AB8"/>
    <w:rsid w:val="008A67E0"/>
    <w:rsid w:val="008A6CDB"/>
    <w:rsid w:val="008B07D6"/>
    <w:rsid w:val="008B0A58"/>
    <w:rsid w:val="008B4DD1"/>
    <w:rsid w:val="008B5485"/>
    <w:rsid w:val="008B6E0D"/>
    <w:rsid w:val="008C0AF7"/>
    <w:rsid w:val="008C0CE1"/>
    <w:rsid w:val="008C1C29"/>
    <w:rsid w:val="008C3289"/>
    <w:rsid w:val="008C40FF"/>
    <w:rsid w:val="008C561C"/>
    <w:rsid w:val="008C5EFC"/>
    <w:rsid w:val="008C7C63"/>
    <w:rsid w:val="008D2D43"/>
    <w:rsid w:val="008D31BD"/>
    <w:rsid w:val="008D5147"/>
    <w:rsid w:val="008D67A1"/>
    <w:rsid w:val="008D7A0B"/>
    <w:rsid w:val="008E1C39"/>
    <w:rsid w:val="008E1DB1"/>
    <w:rsid w:val="008E445B"/>
    <w:rsid w:val="008E5A73"/>
    <w:rsid w:val="008E5E5A"/>
    <w:rsid w:val="008E5EC4"/>
    <w:rsid w:val="008E5F31"/>
    <w:rsid w:val="008F05A9"/>
    <w:rsid w:val="008F23AB"/>
    <w:rsid w:val="008F4C5F"/>
    <w:rsid w:val="008F579F"/>
    <w:rsid w:val="008F7A6C"/>
    <w:rsid w:val="00901045"/>
    <w:rsid w:val="009022BC"/>
    <w:rsid w:val="009031D6"/>
    <w:rsid w:val="009060FB"/>
    <w:rsid w:val="009069C3"/>
    <w:rsid w:val="00906E6B"/>
    <w:rsid w:val="00911472"/>
    <w:rsid w:val="00911B7C"/>
    <w:rsid w:val="0091342A"/>
    <w:rsid w:val="00915B94"/>
    <w:rsid w:val="009171BE"/>
    <w:rsid w:val="0091785E"/>
    <w:rsid w:val="009202A8"/>
    <w:rsid w:val="00923686"/>
    <w:rsid w:val="00923F2D"/>
    <w:rsid w:val="00925D79"/>
    <w:rsid w:val="00927514"/>
    <w:rsid w:val="00930213"/>
    <w:rsid w:val="00930555"/>
    <w:rsid w:val="00930D65"/>
    <w:rsid w:val="009313E8"/>
    <w:rsid w:val="009337B0"/>
    <w:rsid w:val="009357F0"/>
    <w:rsid w:val="009379AE"/>
    <w:rsid w:val="00940821"/>
    <w:rsid w:val="0094112F"/>
    <w:rsid w:val="00941CF4"/>
    <w:rsid w:val="00942335"/>
    <w:rsid w:val="009430DF"/>
    <w:rsid w:val="00943B7C"/>
    <w:rsid w:val="009462E6"/>
    <w:rsid w:val="00946982"/>
    <w:rsid w:val="00946FDC"/>
    <w:rsid w:val="0094716B"/>
    <w:rsid w:val="00950A47"/>
    <w:rsid w:val="00953475"/>
    <w:rsid w:val="00954770"/>
    <w:rsid w:val="0095600C"/>
    <w:rsid w:val="0095639C"/>
    <w:rsid w:val="00956837"/>
    <w:rsid w:val="00957D16"/>
    <w:rsid w:val="009635BF"/>
    <w:rsid w:val="0096423C"/>
    <w:rsid w:val="0096430B"/>
    <w:rsid w:val="009650E9"/>
    <w:rsid w:val="00965822"/>
    <w:rsid w:val="00965D4B"/>
    <w:rsid w:val="0096732D"/>
    <w:rsid w:val="009710BE"/>
    <w:rsid w:val="009721C4"/>
    <w:rsid w:val="00972D4A"/>
    <w:rsid w:val="00974654"/>
    <w:rsid w:val="0097473E"/>
    <w:rsid w:val="00975B31"/>
    <w:rsid w:val="00977E48"/>
    <w:rsid w:val="00982DA4"/>
    <w:rsid w:val="00986BFC"/>
    <w:rsid w:val="00990256"/>
    <w:rsid w:val="00992EB8"/>
    <w:rsid w:val="009954FB"/>
    <w:rsid w:val="009963FA"/>
    <w:rsid w:val="0099743A"/>
    <w:rsid w:val="00997B75"/>
    <w:rsid w:val="009A0996"/>
    <w:rsid w:val="009A1997"/>
    <w:rsid w:val="009A25A7"/>
    <w:rsid w:val="009A52F0"/>
    <w:rsid w:val="009A5602"/>
    <w:rsid w:val="009A5899"/>
    <w:rsid w:val="009A6349"/>
    <w:rsid w:val="009A66C3"/>
    <w:rsid w:val="009A6CCF"/>
    <w:rsid w:val="009B0479"/>
    <w:rsid w:val="009B3371"/>
    <w:rsid w:val="009B3B11"/>
    <w:rsid w:val="009B56AB"/>
    <w:rsid w:val="009B686C"/>
    <w:rsid w:val="009B6BF6"/>
    <w:rsid w:val="009C07DD"/>
    <w:rsid w:val="009C0A6B"/>
    <w:rsid w:val="009C381E"/>
    <w:rsid w:val="009C5596"/>
    <w:rsid w:val="009C7F87"/>
    <w:rsid w:val="009D0636"/>
    <w:rsid w:val="009D1591"/>
    <w:rsid w:val="009D174D"/>
    <w:rsid w:val="009D3C80"/>
    <w:rsid w:val="009D3E37"/>
    <w:rsid w:val="009D49E6"/>
    <w:rsid w:val="009D60F8"/>
    <w:rsid w:val="009D6F46"/>
    <w:rsid w:val="009E32CC"/>
    <w:rsid w:val="009E5AC2"/>
    <w:rsid w:val="009E7CC4"/>
    <w:rsid w:val="009F00C7"/>
    <w:rsid w:val="009F15CB"/>
    <w:rsid w:val="009F2CF0"/>
    <w:rsid w:val="009F43F9"/>
    <w:rsid w:val="009F43FB"/>
    <w:rsid w:val="009F523D"/>
    <w:rsid w:val="009F5D69"/>
    <w:rsid w:val="009F65D4"/>
    <w:rsid w:val="009F7F29"/>
    <w:rsid w:val="00A004B7"/>
    <w:rsid w:val="00A005F3"/>
    <w:rsid w:val="00A007BF"/>
    <w:rsid w:val="00A00BDC"/>
    <w:rsid w:val="00A03ED3"/>
    <w:rsid w:val="00A04041"/>
    <w:rsid w:val="00A046EC"/>
    <w:rsid w:val="00A0634E"/>
    <w:rsid w:val="00A0739A"/>
    <w:rsid w:val="00A07DB5"/>
    <w:rsid w:val="00A107DE"/>
    <w:rsid w:val="00A11350"/>
    <w:rsid w:val="00A113E0"/>
    <w:rsid w:val="00A11985"/>
    <w:rsid w:val="00A11E74"/>
    <w:rsid w:val="00A14743"/>
    <w:rsid w:val="00A14DEE"/>
    <w:rsid w:val="00A14F68"/>
    <w:rsid w:val="00A15745"/>
    <w:rsid w:val="00A20255"/>
    <w:rsid w:val="00A211A2"/>
    <w:rsid w:val="00A21D88"/>
    <w:rsid w:val="00A223CC"/>
    <w:rsid w:val="00A24BC4"/>
    <w:rsid w:val="00A253DA"/>
    <w:rsid w:val="00A270A3"/>
    <w:rsid w:val="00A34985"/>
    <w:rsid w:val="00A361C5"/>
    <w:rsid w:val="00A3712E"/>
    <w:rsid w:val="00A410D4"/>
    <w:rsid w:val="00A41A6D"/>
    <w:rsid w:val="00A43969"/>
    <w:rsid w:val="00A442C7"/>
    <w:rsid w:val="00A47608"/>
    <w:rsid w:val="00A54BBE"/>
    <w:rsid w:val="00A5557A"/>
    <w:rsid w:val="00A5612D"/>
    <w:rsid w:val="00A56DDB"/>
    <w:rsid w:val="00A56E3F"/>
    <w:rsid w:val="00A570F9"/>
    <w:rsid w:val="00A57B86"/>
    <w:rsid w:val="00A57E78"/>
    <w:rsid w:val="00A60265"/>
    <w:rsid w:val="00A60F00"/>
    <w:rsid w:val="00A61618"/>
    <w:rsid w:val="00A62583"/>
    <w:rsid w:val="00A62D35"/>
    <w:rsid w:val="00A66C86"/>
    <w:rsid w:val="00A67A33"/>
    <w:rsid w:val="00A713B4"/>
    <w:rsid w:val="00A71656"/>
    <w:rsid w:val="00A71C9D"/>
    <w:rsid w:val="00A7264E"/>
    <w:rsid w:val="00A7647F"/>
    <w:rsid w:val="00A77496"/>
    <w:rsid w:val="00A774A6"/>
    <w:rsid w:val="00A80778"/>
    <w:rsid w:val="00A816BD"/>
    <w:rsid w:val="00A8207D"/>
    <w:rsid w:val="00A85CEC"/>
    <w:rsid w:val="00A90B67"/>
    <w:rsid w:val="00A91376"/>
    <w:rsid w:val="00A92AC5"/>
    <w:rsid w:val="00A92E67"/>
    <w:rsid w:val="00A931EE"/>
    <w:rsid w:val="00A961C7"/>
    <w:rsid w:val="00A968DE"/>
    <w:rsid w:val="00A96A19"/>
    <w:rsid w:val="00A96D87"/>
    <w:rsid w:val="00AA028D"/>
    <w:rsid w:val="00AA2196"/>
    <w:rsid w:val="00AA2558"/>
    <w:rsid w:val="00AA3080"/>
    <w:rsid w:val="00AA3C9C"/>
    <w:rsid w:val="00AA4F2D"/>
    <w:rsid w:val="00AA5676"/>
    <w:rsid w:val="00AA5E4E"/>
    <w:rsid w:val="00AA78C2"/>
    <w:rsid w:val="00AB10BE"/>
    <w:rsid w:val="00AB4845"/>
    <w:rsid w:val="00AB7A2D"/>
    <w:rsid w:val="00AC14A7"/>
    <w:rsid w:val="00AC22ED"/>
    <w:rsid w:val="00AC2A32"/>
    <w:rsid w:val="00AC3440"/>
    <w:rsid w:val="00AC41CB"/>
    <w:rsid w:val="00AC4370"/>
    <w:rsid w:val="00AC6028"/>
    <w:rsid w:val="00AD0249"/>
    <w:rsid w:val="00AD0718"/>
    <w:rsid w:val="00AD28C0"/>
    <w:rsid w:val="00AD40B2"/>
    <w:rsid w:val="00AD4E5C"/>
    <w:rsid w:val="00AD5973"/>
    <w:rsid w:val="00AD5F93"/>
    <w:rsid w:val="00AD6DB4"/>
    <w:rsid w:val="00AE0ADF"/>
    <w:rsid w:val="00AE0D97"/>
    <w:rsid w:val="00AE2315"/>
    <w:rsid w:val="00AE3979"/>
    <w:rsid w:val="00AE3E15"/>
    <w:rsid w:val="00AE44ED"/>
    <w:rsid w:val="00AE6634"/>
    <w:rsid w:val="00AE70AE"/>
    <w:rsid w:val="00AE7715"/>
    <w:rsid w:val="00AF0789"/>
    <w:rsid w:val="00AF1C13"/>
    <w:rsid w:val="00AF2565"/>
    <w:rsid w:val="00AF5483"/>
    <w:rsid w:val="00AF5BFE"/>
    <w:rsid w:val="00AF6828"/>
    <w:rsid w:val="00B009F9"/>
    <w:rsid w:val="00B0433D"/>
    <w:rsid w:val="00B04AAA"/>
    <w:rsid w:val="00B05062"/>
    <w:rsid w:val="00B0546B"/>
    <w:rsid w:val="00B06C85"/>
    <w:rsid w:val="00B11D27"/>
    <w:rsid w:val="00B154CE"/>
    <w:rsid w:val="00B1574B"/>
    <w:rsid w:val="00B15C98"/>
    <w:rsid w:val="00B172DD"/>
    <w:rsid w:val="00B207A8"/>
    <w:rsid w:val="00B20D9D"/>
    <w:rsid w:val="00B214C0"/>
    <w:rsid w:val="00B21778"/>
    <w:rsid w:val="00B23EB7"/>
    <w:rsid w:val="00B25E6F"/>
    <w:rsid w:val="00B26CEE"/>
    <w:rsid w:val="00B30AA7"/>
    <w:rsid w:val="00B30AB7"/>
    <w:rsid w:val="00B30C13"/>
    <w:rsid w:val="00B31F17"/>
    <w:rsid w:val="00B33797"/>
    <w:rsid w:val="00B35A0E"/>
    <w:rsid w:val="00B36747"/>
    <w:rsid w:val="00B37E09"/>
    <w:rsid w:val="00B50410"/>
    <w:rsid w:val="00B50B3C"/>
    <w:rsid w:val="00B53AA0"/>
    <w:rsid w:val="00B54485"/>
    <w:rsid w:val="00B55874"/>
    <w:rsid w:val="00B55E95"/>
    <w:rsid w:val="00B61832"/>
    <w:rsid w:val="00B619F7"/>
    <w:rsid w:val="00B65495"/>
    <w:rsid w:val="00B65A27"/>
    <w:rsid w:val="00B65D04"/>
    <w:rsid w:val="00B66370"/>
    <w:rsid w:val="00B70328"/>
    <w:rsid w:val="00B7095A"/>
    <w:rsid w:val="00B75282"/>
    <w:rsid w:val="00B75A21"/>
    <w:rsid w:val="00B765DF"/>
    <w:rsid w:val="00B8010F"/>
    <w:rsid w:val="00B80574"/>
    <w:rsid w:val="00B80B81"/>
    <w:rsid w:val="00B81092"/>
    <w:rsid w:val="00B82568"/>
    <w:rsid w:val="00B82E89"/>
    <w:rsid w:val="00B85F07"/>
    <w:rsid w:val="00B87C3B"/>
    <w:rsid w:val="00B9217C"/>
    <w:rsid w:val="00B93128"/>
    <w:rsid w:val="00B9461F"/>
    <w:rsid w:val="00B95A8E"/>
    <w:rsid w:val="00B97BCD"/>
    <w:rsid w:val="00BA0AD1"/>
    <w:rsid w:val="00BA159D"/>
    <w:rsid w:val="00BA1C10"/>
    <w:rsid w:val="00BA2695"/>
    <w:rsid w:val="00BA2903"/>
    <w:rsid w:val="00BA30A6"/>
    <w:rsid w:val="00BB0D77"/>
    <w:rsid w:val="00BB1FBB"/>
    <w:rsid w:val="00BB27E9"/>
    <w:rsid w:val="00BB4713"/>
    <w:rsid w:val="00BB54E9"/>
    <w:rsid w:val="00BB69EE"/>
    <w:rsid w:val="00BB7BC7"/>
    <w:rsid w:val="00BC05E8"/>
    <w:rsid w:val="00BC4B9E"/>
    <w:rsid w:val="00BC5565"/>
    <w:rsid w:val="00BC55FE"/>
    <w:rsid w:val="00BC6CE8"/>
    <w:rsid w:val="00BD1182"/>
    <w:rsid w:val="00BD1283"/>
    <w:rsid w:val="00BD64D2"/>
    <w:rsid w:val="00BD7C53"/>
    <w:rsid w:val="00BE07B0"/>
    <w:rsid w:val="00BE0C2E"/>
    <w:rsid w:val="00BE14D7"/>
    <w:rsid w:val="00BE16D3"/>
    <w:rsid w:val="00BE39AF"/>
    <w:rsid w:val="00BE4FA5"/>
    <w:rsid w:val="00BE59E8"/>
    <w:rsid w:val="00BF02C4"/>
    <w:rsid w:val="00BF0A17"/>
    <w:rsid w:val="00BF0AAC"/>
    <w:rsid w:val="00BF2A12"/>
    <w:rsid w:val="00BF6B87"/>
    <w:rsid w:val="00BF799F"/>
    <w:rsid w:val="00C0066A"/>
    <w:rsid w:val="00C00FF1"/>
    <w:rsid w:val="00C01B7D"/>
    <w:rsid w:val="00C020B2"/>
    <w:rsid w:val="00C02FF5"/>
    <w:rsid w:val="00C04EF3"/>
    <w:rsid w:val="00C05DDE"/>
    <w:rsid w:val="00C07727"/>
    <w:rsid w:val="00C07F5C"/>
    <w:rsid w:val="00C100E1"/>
    <w:rsid w:val="00C13E5E"/>
    <w:rsid w:val="00C14632"/>
    <w:rsid w:val="00C17094"/>
    <w:rsid w:val="00C17F34"/>
    <w:rsid w:val="00C2026A"/>
    <w:rsid w:val="00C20B51"/>
    <w:rsid w:val="00C23AFE"/>
    <w:rsid w:val="00C26445"/>
    <w:rsid w:val="00C26654"/>
    <w:rsid w:val="00C270E8"/>
    <w:rsid w:val="00C345E2"/>
    <w:rsid w:val="00C405AF"/>
    <w:rsid w:val="00C4192F"/>
    <w:rsid w:val="00C42C95"/>
    <w:rsid w:val="00C439BE"/>
    <w:rsid w:val="00C43B50"/>
    <w:rsid w:val="00C43B5A"/>
    <w:rsid w:val="00C44BC1"/>
    <w:rsid w:val="00C4774C"/>
    <w:rsid w:val="00C501A5"/>
    <w:rsid w:val="00C51BB5"/>
    <w:rsid w:val="00C529DF"/>
    <w:rsid w:val="00C52A46"/>
    <w:rsid w:val="00C53725"/>
    <w:rsid w:val="00C53C68"/>
    <w:rsid w:val="00C616F4"/>
    <w:rsid w:val="00C66BC5"/>
    <w:rsid w:val="00C706F0"/>
    <w:rsid w:val="00C725C0"/>
    <w:rsid w:val="00C727D9"/>
    <w:rsid w:val="00C727FB"/>
    <w:rsid w:val="00C72E01"/>
    <w:rsid w:val="00C73017"/>
    <w:rsid w:val="00C75D58"/>
    <w:rsid w:val="00C75F15"/>
    <w:rsid w:val="00C76100"/>
    <w:rsid w:val="00C80A7F"/>
    <w:rsid w:val="00C80F86"/>
    <w:rsid w:val="00C83BBA"/>
    <w:rsid w:val="00C84C81"/>
    <w:rsid w:val="00C84D30"/>
    <w:rsid w:val="00C85C22"/>
    <w:rsid w:val="00C866BF"/>
    <w:rsid w:val="00C86B19"/>
    <w:rsid w:val="00C8772A"/>
    <w:rsid w:val="00C87FCA"/>
    <w:rsid w:val="00C903F1"/>
    <w:rsid w:val="00C9093E"/>
    <w:rsid w:val="00C915E0"/>
    <w:rsid w:val="00C91E16"/>
    <w:rsid w:val="00C94A40"/>
    <w:rsid w:val="00C956B8"/>
    <w:rsid w:val="00C95FC1"/>
    <w:rsid w:val="00C96C87"/>
    <w:rsid w:val="00C97FDE"/>
    <w:rsid w:val="00CA0F69"/>
    <w:rsid w:val="00CA190F"/>
    <w:rsid w:val="00CA1957"/>
    <w:rsid w:val="00CA2715"/>
    <w:rsid w:val="00CA4231"/>
    <w:rsid w:val="00CA4E7A"/>
    <w:rsid w:val="00CA4EDC"/>
    <w:rsid w:val="00CA58D3"/>
    <w:rsid w:val="00CA5EE7"/>
    <w:rsid w:val="00CB0B74"/>
    <w:rsid w:val="00CB4EDD"/>
    <w:rsid w:val="00CB53CA"/>
    <w:rsid w:val="00CB726F"/>
    <w:rsid w:val="00CC22BA"/>
    <w:rsid w:val="00CC3D10"/>
    <w:rsid w:val="00CC499A"/>
    <w:rsid w:val="00CC537E"/>
    <w:rsid w:val="00CC5694"/>
    <w:rsid w:val="00CC598E"/>
    <w:rsid w:val="00CC5D04"/>
    <w:rsid w:val="00CC76A5"/>
    <w:rsid w:val="00CD0B3A"/>
    <w:rsid w:val="00CD1926"/>
    <w:rsid w:val="00CD311F"/>
    <w:rsid w:val="00CD343E"/>
    <w:rsid w:val="00CD562A"/>
    <w:rsid w:val="00CD6053"/>
    <w:rsid w:val="00CD7BF6"/>
    <w:rsid w:val="00CD7CB2"/>
    <w:rsid w:val="00CE005E"/>
    <w:rsid w:val="00CE2402"/>
    <w:rsid w:val="00CE3589"/>
    <w:rsid w:val="00CE4420"/>
    <w:rsid w:val="00CE44CB"/>
    <w:rsid w:val="00CE7354"/>
    <w:rsid w:val="00CF13D5"/>
    <w:rsid w:val="00CF20A0"/>
    <w:rsid w:val="00CF2581"/>
    <w:rsid w:val="00CF37C2"/>
    <w:rsid w:val="00CF41D2"/>
    <w:rsid w:val="00CF51CE"/>
    <w:rsid w:val="00CF63BD"/>
    <w:rsid w:val="00D00DA7"/>
    <w:rsid w:val="00D0465E"/>
    <w:rsid w:val="00D050E6"/>
    <w:rsid w:val="00D109A2"/>
    <w:rsid w:val="00D15562"/>
    <w:rsid w:val="00D164DC"/>
    <w:rsid w:val="00D170D8"/>
    <w:rsid w:val="00D178C4"/>
    <w:rsid w:val="00D17E28"/>
    <w:rsid w:val="00D20F53"/>
    <w:rsid w:val="00D2185D"/>
    <w:rsid w:val="00D2186C"/>
    <w:rsid w:val="00D21DD5"/>
    <w:rsid w:val="00D22986"/>
    <w:rsid w:val="00D22A6E"/>
    <w:rsid w:val="00D241E4"/>
    <w:rsid w:val="00D26735"/>
    <w:rsid w:val="00D2752F"/>
    <w:rsid w:val="00D3531A"/>
    <w:rsid w:val="00D42980"/>
    <w:rsid w:val="00D42A0A"/>
    <w:rsid w:val="00D45218"/>
    <w:rsid w:val="00D460C4"/>
    <w:rsid w:val="00D513E9"/>
    <w:rsid w:val="00D5506D"/>
    <w:rsid w:val="00D55A63"/>
    <w:rsid w:val="00D55ACB"/>
    <w:rsid w:val="00D568D9"/>
    <w:rsid w:val="00D60276"/>
    <w:rsid w:val="00D60BD5"/>
    <w:rsid w:val="00D618C3"/>
    <w:rsid w:val="00D62C60"/>
    <w:rsid w:val="00D62EF3"/>
    <w:rsid w:val="00D658AA"/>
    <w:rsid w:val="00D67212"/>
    <w:rsid w:val="00D674B4"/>
    <w:rsid w:val="00D70236"/>
    <w:rsid w:val="00D70D24"/>
    <w:rsid w:val="00D72447"/>
    <w:rsid w:val="00D7303F"/>
    <w:rsid w:val="00D74956"/>
    <w:rsid w:val="00D752A8"/>
    <w:rsid w:val="00D81199"/>
    <w:rsid w:val="00D853D5"/>
    <w:rsid w:val="00D85C3F"/>
    <w:rsid w:val="00D8651A"/>
    <w:rsid w:val="00D86D3F"/>
    <w:rsid w:val="00D87B15"/>
    <w:rsid w:val="00D907EA"/>
    <w:rsid w:val="00D9121E"/>
    <w:rsid w:val="00D9133E"/>
    <w:rsid w:val="00D94A1A"/>
    <w:rsid w:val="00D94E79"/>
    <w:rsid w:val="00D9503C"/>
    <w:rsid w:val="00D950E5"/>
    <w:rsid w:val="00D95695"/>
    <w:rsid w:val="00D96A6A"/>
    <w:rsid w:val="00D97658"/>
    <w:rsid w:val="00DA0F26"/>
    <w:rsid w:val="00DA1623"/>
    <w:rsid w:val="00DA340C"/>
    <w:rsid w:val="00DA6619"/>
    <w:rsid w:val="00DA6F8E"/>
    <w:rsid w:val="00DB37D0"/>
    <w:rsid w:val="00DB5A62"/>
    <w:rsid w:val="00DB65A9"/>
    <w:rsid w:val="00DC0917"/>
    <w:rsid w:val="00DC3976"/>
    <w:rsid w:val="00DC3C5A"/>
    <w:rsid w:val="00DC4993"/>
    <w:rsid w:val="00DC4F70"/>
    <w:rsid w:val="00DC5D8A"/>
    <w:rsid w:val="00DC6C20"/>
    <w:rsid w:val="00DC79FB"/>
    <w:rsid w:val="00DD0C51"/>
    <w:rsid w:val="00DD14B1"/>
    <w:rsid w:val="00DD203F"/>
    <w:rsid w:val="00DD24B0"/>
    <w:rsid w:val="00DD25BE"/>
    <w:rsid w:val="00DD3170"/>
    <w:rsid w:val="00DD4CC8"/>
    <w:rsid w:val="00DD51E3"/>
    <w:rsid w:val="00DD5E14"/>
    <w:rsid w:val="00DD625F"/>
    <w:rsid w:val="00DD7078"/>
    <w:rsid w:val="00DD7583"/>
    <w:rsid w:val="00DD7A10"/>
    <w:rsid w:val="00DE1705"/>
    <w:rsid w:val="00DE2A83"/>
    <w:rsid w:val="00DE3F4E"/>
    <w:rsid w:val="00DE5314"/>
    <w:rsid w:val="00DE5812"/>
    <w:rsid w:val="00DE6660"/>
    <w:rsid w:val="00DE68DF"/>
    <w:rsid w:val="00DE7325"/>
    <w:rsid w:val="00DF22CC"/>
    <w:rsid w:val="00DF2AFD"/>
    <w:rsid w:val="00DF39ED"/>
    <w:rsid w:val="00DF417B"/>
    <w:rsid w:val="00E004A3"/>
    <w:rsid w:val="00E02CBB"/>
    <w:rsid w:val="00E034AB"/>
    <w:rsid w:val="00E037FC"/>
    <w:rsid w:val="00E0648B"/>
    <w:rsid w:val="00E067C7"/>
    <w:rsid w:val="00E06B73"/>
    <w:rsid w:val="00E10BF6"/>
    <w:rsid w:val="00E15269"/>
    <w:rsid w:val="00E15DF9"/>
    <w:rsid w:val="00E165C0"/>
    <w:rsid w:val="00E16D5B"/>
    <w:rsid w:val="00E20670"/>
    <w:rsid w:val="00E21147"/>
    <w:rsid w:val="00E24536"/>
    <w:rsid w:val="00E24A66"/>
    <w:rsid w:val="00E26106"/>
    <w:rsid w:val="00E26819"/>
    <w:rsid w:val="00E26CCB"/>
    <w:rsid w:val="00E30EED"/>
    <w:rsid w:val="00E30F2F"/>
    <w:rsid w:val="00E31374"/>
    <w:rsid w:val="00E354FD"/>
    <w:rsid w:val="00E3556A"/>
    <w:rsid w:val="00E35D6D"/>
    <w:rsid w:val="00E36DB8"/>
    <w:rsid w:val="00E37D45"/>
    <w:rsid w:val="00E37ED4"/>
    <w:rsid w:val="00E40398"/>
    <w:rsid w:val="00E42BF2"/>
    <w:rsid w:val="00E46F35"/>
    <w:rsid w:val="00E50936"/>
    <w:rsid w:val="00E530FA"/>
    <w:rsid w:val="00E53EA2"/>
    <w:rsid w:val="00E54112"/>
    <w:rsid w:val="00E5548F"/>
    <w:rsid w:val="00E5560D"/>
    <w:rsid w:val="00E56232"/>
    <w:rsid w:val="00E56C21"/>
    <w:rsid w:val="00E6050C"/>
    <w:rsid w:val="00E6058A"/>
    <w:rsid w:val="00E60712"/>
    <w:rsid w:val="00E6467E"/>
    <w:rsid w:val="00E64976"/>
    <w:rsid w:val="00E66333"/>
    <w:rsid w:val="00E66E83"/>
    <w:rsid w:val="00E710FE"/>
    <w:rsid w:val="00E72038"/>
    <w:rsid w:val="00E7455B"/>
    <w:rsid w:val="00E74D37"/>
    <w:rsid w:val="00E75361"/>
    <w:rsid w:val="00E76ACE"/>
    <w:rsid w:val="00E76F06"/>
    <w:rsid w:val="00E77A1D"/>
    <w:rsid w:val="00E81EC4"/>
    <w:rsid w:val="00E82273"/>
    <w:rsid w:val="00E82ADB"/>
    <w:rsid w:val="00E82C71"/>
    <w:rsid w:val="00E871C8"/>
    <w:rsid w:val="00E90B5D"/>
    <w:rsid w:val="00E912E9"/>
    <w:rsid w:val="00E91A2C"/>
    <w:rsid w:val="00E93E8E"/>
    <w:rsid w:val="00E940F6"/>
    <w:rsid w:val="00E94B09"/>
    <w:rsid w:val="00E952DE"/>
    <w:rsid w:val="00E96DB8"/>
    <w:rsid w:val="00E97668"/>
    <w:rsid w:val="00E97A3A"/>
    <w:rsid w:val="00EA175B"/>
    <w:rsid w:val="00EA3599"/>
    <w:rsid w:val="00EA4573"/>
    <w:rsid w:val="00EA78D8"/>
    <w:rsid w:val="00EA7D7E"/>
    <w:rsid w:val="00EB1FA4"/>
    <w:rsid w:val="00EB3E8E"/>
    <w:rsid w:val="00EB5504"/>
    <w:rsid w:val="00EB6B31"/>
    <w:rsid w:val="00EB6B6C"/>
    <w:rsid w:val="00EB780C"/>
    <w:rsid w:val="00EC0DD4"/>
    <w:rsid w:val="00EC1BEF"/>
    <w:rsid w:val="00EC280C"/>
    <w:rsid w:val="00EC2F87"/>
    <w:rsid w:val="00EC307C"/>
    <w:rsid w:val="00EC52B6"/>
    <w:rsid w:val="00EC7111"/>
    <w:rsid w:val="00EC78A7"/>
    <w:rsid w:val="00ED439C"/>
    <w:rsid w:val="00EE0482"/>
    <w:rsid w:val="00EE0572"/>
    <w:rsid w:val="00EE0EDA"/>
    <w:rsid w:val="00EE1E22"/>
    <w:rsid w:val="00EE276B"/>
    <w:rsid w:val="00EE3FFC"/>
    <w:rsid w:val="00EE4648"/>
    <w:rsid w:val="00EE6683"/>
    <w:rsid w:val="00EE727B"/>
    <w:rsid w:val="00EF0057"/>
    <w:rsid w:val="00EF0CDF"/>
    <w:rsid w:val="00EF1871"/>
    <w:rsid w:val="00EF19CC"/>
    <w:rsid w:val="00EF3CAA"/>
    <w:rsid w:val="00EF5700"/>
    <w:rsid w:val="00F0037E"/>
    <w:rsid w:val="00F0164A"/>
    <w:rsid w:val="00F042EC"/>
    <w:rsid w:val="00F04456"/>
    <w:rsid w:val="00F04874"/>
    <w:rsid w:val="00F07932"/>
    <w:rsid w:val="00F07A8A"/>
    <w:rsid w:val="00F113B1"/>
    <w:rsid w:val="00F12B0A"/>
    <w:rsid w:val="00F13816"/>
    <w:rsid w:val="00F1638C"/>
    <w:rsid w:val="00F1661E"/>
    <w:rsid w:val="00F17074"/>
    <w:rsid w:val="00F17B19"/>
    <w:rsid w:val="00F17CD3"/>
    <w:rsid w:val="00F239FF"/>
    <w:rsid w:val="00F23F9C"/>
    <w:rsid w:val="00F24A25"/>
    <w:rsid w:val="00F26149"/>
    <w:rsid w:val="00F305B6"/>
    <w:rsid w:val="00F30644"/>
    <w:rsid w:val="00F31079"/>
    <w:rsid w:val="00F31588"/>
    <w:rsid w:val="00F319EF"/>
    <w:rsid w:val="00F333DA"/>
    <w:rsid w:val="00F33C0F"/>
    <w:rsid w:val="00F34296"/>
    <w:rsid w:val="00F34AA7"/>
    <w:rsid w:val="00F3745A"/>
    <w:rsid w:val="00F400CB"/>
    <w:rsid w:val="00F400E9"/>
    <w:rsid w:val="00F4107C"/>
    <w:rsid w:val="00F47212"/>
    <w:rsid w:val="00F51A5D"/>
    <w:rsid w:val="00F5686A"/>
    <w:rsid w:val="00F5688F"/>
    <w:rsid w:val="00F56C4E"/>
    <w:rsid w:val="00F57288"/>
    <w:rsid w:val="00F579EF"/>
    <w:rsid w:val="00F60100"/>
    <w:rsid w:val="00F604B1"/>
    <w:rsid w:val="00F64028"/>
    <w:rsid w:val="00F67539"/>
    <w:rsid w:val="00F67D75"/>
    <w:rsid w:val="00F70B13"/>
    <w:rsid w:val="00F72C15"/>
    <w:rsid w:val="00F730FD"/>
    <w:rsid w:val="00F740CE"/>
    <w:rsid w:val="00F74408"/>
    <w:rsid w:val="00F760A8"/>
    <w:rsid w:val="00F80610"/>
    <w:rsid w:val="00F81473"/>
    <w:rsid w:val="00F82485"/>
    <w:rsid w:val="00F8264A"/>
    <w:rsid w:val="00F84552"/>
    <w:rsid w:val="00F852FC"/>
    <w:rsid w:val="00F867C2"/>
    <w:rsid w:val="00F867D3"/>
    <w:rsid w:val="00F86FEF"/>
    <w:rsid w:val="00F922C8"/>
    <w:rsid w:val="00F92514"/>
    <w:rsid w:val="00F939C4"/>
    <w:rsid w:val="00F93C30"/>
    <w:rsid w:val="00F93D55"/>
    <w:rsid w:val="00F955AD"/>
    <w:rsid w:val="00F9694B"/>
    <w:rsid w:val="00F96DD7"/>
    <w:rsid w:val="00F96E69"/>
    <w:rsid w:val="00F97DA3"/>
    <w:rsid w:val="00FA07C7"/>
    <w:rsid w:val="00FA2442"/>
    <w:rsid w:val="00FA264B"/>
    <w:rsid w:val="00FA4429"/>
    <w:rsid w:val="00FA5E28"/>
    <w:rsid w:val="00FB02B1"/>
    <w:rsid w:val="00FB1947"/>
    <w:rsid w:val="00FB1D41"/>
    <w:rsid w:val="00FB3746"/>
    <w:rsid w:val="00FB3C79"/>
    <w:rsid w:val="00FB409C"/>
    <w:rsid w:val="00FB4171"/>
    <w:rsid w:val="00FB6197"/>
    <w:rsid w:val="00FB6BCB"/>
    <w:rsid w:val="00FB712D"/>
    <w:rsid w:val="00FB77A2"/>
    <w:rsid w:val="00FB7D22"/>
    <w:rsid w:val="00FB7E13"/>
    <w:rsid w:val="00FC04D5"/>
    <w:rsid w:val="00FC1741"/>
    <w:rsid w:val="00FC2595"/>
    <w:rsid w:val="00FC2C8A"/>
    <w:rsid w:val="00FC378A"/>
    <w:rsid w:val="00FC6113"/>
    <w:rsid w:val="00FC63CC"/>
    <w:rsid w:val="00FC78CF"/>
    <w:rsid w:val="00FD0D16"/>
    <w:rsid w:val="00FD12AD"/>
    <w:rsid w:val="00FD151D"/>
    <w:rsid w:val="00FD16A7"/>
    <w:rsid w:val="00FD1DE5"/>
    <w:rsid w:val="00FD4C17"/>
    <w:rsid w:val="00FE16F9"/>
    <w:rsid w:val="00FE2F70"/>
    <w:rsid w:val="00FE53BF"/>
    <w:rsid w:val="00FE5B1B"/>
    <w:rsid w:val="00FF02E3"/>
    <w:rsid w:val="00FF0FCA"/>
    <w:rsid w:val="00FF3887"/>
    <w:rsid w:val="00FF48A6"/>
    <w:rsid w:val="00FF4D80"/>
    <w:rsid w:val="00FF6A1D"/>
    <w:rsid w:val="00FF7163"/>
    <w:rsid w:val="00FF7652"/>
    <w:rsid w:val="01DEF6E8"/>
    <w:rsid w:val="087FAF2D"/>
    <w:rsid w:val="10E6EC3D"/>
    <w:rsid w:val="1784A492"/>
    <w:rsid w:val="2E1437A5"/>
    <w:rsid w:val="42AA1EEF"/>
    <w:rsid w:val="551A19E7"/>
    <w:rsid w:val="583359ED"/>
    <w:rsid w:val="64669F3A"/>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638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6BC6"/>
    <w:pPr>
      <w:spacing w:after="0" w:line="360" w:lineRule="auto"/>
      <w:jc w:val="both"/>
    </w:pPr>
    <w:rPr>
      <w:rFonts w:ascii="Arial" w:hAnsi="Arial"/>
      <w:sz w:val="24"/>
    </w:rPr>
  </w:style>
  <w:style w:type="paragraph" w:styleId="Ttulo1">
    <w:name w:val="heading 1"/>
    <w:basedOn w:val="Normal"/>
    <w:next w:val="Normal"/>
    <w:link w:val="Ttulo1Char"/>
    <w:autoRedefine/>
    <w:uiPriority w:val="9"/>
    <w:qFormat/>
    <w:rsid w:val="00425F6F"/>
    <w:pPr>
      <w:keepNext/>
      <w:keepLines/>
      <w:contextualSpacing/>
      <w:jc w:val="left"/>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95639C"/>
    <w:pPr>
      <w:keepNext/>
      <w:keepLines/>
      <w:outlineLvl w:val="1"/>
    </w:pPr>
    <w:rPr>
      <w:rFonts w:eastAsiaTheme="majorEastAsia" w:cstheme="majorBidi"/>
      <w:b/>
      <w:szCs w:val="26"/>
    </w:rPr>
  </w:style>
  <w:style w:type="paragraph" w:styleId="Ttulo3">
    <w:name w:val="heading 3"/>
    <w:basedOn w:val="Normal"/>
    <w:next w:val="Normal"/>
    <w:link w:val="Ttulo3Char"/>
    <w:autoRedefine/>
    <w:uiPriority w:val="9"/>
    <w:unhideWhenUsed/>
    <w:qFormat/>
    <w:rsid w:val="00242CEC"/>
    <w:pPr>
      <w:keepNext/>
      <w:keepLines/>
      <w:spacing w:before="200"/>
      <w:jc w:val="left"/>
      <w:outlineLvl w:val="2"/>
    </w:pPr>
    <w:rPr>
      <w:rFonts w:eastAsiaTheme="majorEastAsia" w:cstheme="majorBidi"/>
      <w:b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lavras-chave">
    <w:name w:val="Palavras-chave"/>
    <w:basedOn w:val="Normal"/>
    <w:uiPriority w:val="99"/>
    <w:rsid w:val="002A1027"/>
    <w:pPr>
      <w:spacing w:after="300"/>
    </w:pPr>
    <w:rPr>
      <w:rFonts w:eastAsia="Times New Roman" w:cs="Times New Roman"/>
      <w:color w:val="000000"/>
      <w:szCs w:val="24"/>
    </w:rPr>
  </w:style>
  <w:style w:type="table" w:styleId="Tabelacomgrade">
    <w:name w:val="Table Grid"/>
    <w:basedOn w:val="Tabelanormal"/>
    <w:uiPriority w:val="59"/>
    <w:rsid w:val="002A102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99743A"/>
    <w:pPr>
      <w:ind w:left="720"/>
      <w:contextualSpacing/>
    </w:pPr>
  </w:style>
  <w:style w:type="character" w:customStyle="1" w:styleId="Ttulo1Char">
    <w:name w:val="Título 1 Char"/>
    <w:basedOn w:val="Fontepargpadro"/>
    <w:link w:val="Ttulo1"/>
    <w:uiPriority w:val="9"/>
    <w:rsid w:val="00425F6F"/>
    <w:rPr>
      <w:rFonts w:ascii="Arial" w:eastAsiaTheme="majorEastAsia" w:hAnsi="Arial" w:cstheme="majorBidi"/>
      <w:b/>
      <w:sz w:val="24"/>
      <w:szCs w:val="32"/>
    </w:rPr>
  </w:style>
  <w:style w:type="paragraph" w:styleId="CabealhodoSumrio">
    <w:name w:val="TOC Heading"/>
    <w:basedOn w:val="Ttulo1"/>
    <w:next w:val="Normal"/>
    <w:uiPriority w:val="39"/>
    <w:unhideWhenUsed/>
    <w:qFormat/>
    <w:rsid w:val="0005095E"/>
    <w:pPr>
      <w:outlineLvl w:val="9"/>
    </w:pPr>
    <w:rPr>
      <w:lang w:eastAsia="pt-BR"/>
    </w:rPr>
  </w:style>
  <w:style w:type="paragraph" w:styleId="Sumrio1">
    <w:name w:val="toc 1"/>
    <w:basedOn w:val="Normal"/>
    <w:next w:val="Normal"/>
    <w:autoRedefine/>
    <w:uiPriority w:val="39"/>
    <w:unhideWhenUsed/>
    <w:qFormat/>
    <w:rsid w:val="00D96A6A"/>
    <w:pPr>
      <w:tabs>
        <w:tab w:val="left" w:pos="-2268"/>
        <w:tab w:val="left" w:pos="8789"/>
      </w:tabs>
      <w:spacing w:after="100" w:line="240" w:lineRule="auto"/>
      <w:ind w:left="709" w:hanging="709"/>
      <w:jc w:val="left"/>
    </w:pPr>
    <w:rPr>
      <w:b/>
      <w:noProof/>
    </w:rPr>
  </w:style>
  <w:style w:type="character" w:styleId="Hyperlink">
    <w:name w:val="Hyperlink"/>
    <w:basedOn w:val="Fontepargpadro"/>
    <w:uiPriority w:val="99"/>
    <w:unhideWhenUsed/>
    <w:rsid w:val="0005095E"/>
    <w:rPr>
      <w:color w:val="0563C1" w:themeColor="hyperlink"/>
      <w:u w:val="single"/>
    </w:rPr>
  </w:style>
  <w:style w:type="paragraph" w:styleId="NormalWeb">
    <w:name w:val="Normal (Web)"/>
    <w:basedOn w:val="Normal"/>
    <w:uiPriority w:val="99"/>
    <w:unhideWhenUsed/>
    <w:rsid w:val="008D31BD"/>
    <w:pPr>
      <w:spacing w:before="100" w:beforeAutospacing="1" w:after="100" w:afterAutospacing="1"/>
    </w:pPr>
    <w:rPr>
      <w:rFonts w:eastAsia="Times New Roman" w:cs="Times New Roman"/>
      <w:szCs w:val="24"/>
      <w:lang w:eastAsia="pt-BR"/>
    </w:rPr>
  </w:style>
  <w:style w:type="character" w:styleId="Forte">
    <w:name w:val="Strong"/>
    <w:basedOn w:val="Fontepargpadro"/>
    <w:uiPriority w:val="22"/>
    <w:qFormat/>
    <w:rsid w:val="008D31BD"/>
    <w:rPr>
      <w:b/>
      <w:bCs/>
    </w:rPr>
  </w:style>
  <w:style w:type="paragraph" w:styleId="Subttulo">
    <w:name w:val="Subtitle"/>
    <w:basedOn w:val="Normal"/>
    <w:next w:val="Normal"/>
    <w:link w:val="SubttuloChar"/>
    <w:uiPriority w:val="11"/>
    <w:qFormat/>
    <w:rsid w:val="00D21DD5"/>
    <w:rPr>
      <w:rFonts w:eastAsiaTheme="minorEastAsia"/>
      <w:b/>
      <w:spacing w:val="15"/>
    </w:rPr>
  </w:style>
  <w:style w:type="character" w:customStyle="1" w:styleId="SubttuloChar">
    <w:name w:val="Subtítulo Char"/>
    <w:basedOn w:val="Fontepargpadro"/>
    <w:link w:val="Subttulo"/>
    <w:uiPriority w:val="11"/>
    <w:rsid w:val="00D21DD5"/>
    <w:rPr>
      <w:rFonts w:ascii="Times New Roman" w:eastAsiaTheme="minorEastAsia" w:hAnsi="Times New Roman"/>
      <w:b/>
      <w:spacing w:val="15"/>
      <w:sz w:val="24"/>
    </w:rPr>
  </w:style>
  <w:style w:type="character" w:customStyle="1" w:styleId="Ttulo2Char">
    <w:name w:val="Título 2 Char"/>
    <w:basedOn w:val="Fontepargpadro"/>
    <w:link w:val="Ttulo2"/>
    <w:uiPriority w:val="9"/>
    <w:rsid w:val="0095639C"/>
    <w:rPr>
      <w:rFonts w:ascii="Times New Roman" w:eastAsiaTheme="majorEastAsia" w:hAnsi="Times New Roman" w:cstheme="majorBidi"/>
      <w:b/>
      <w:sz w:val="24"/>
      <w:szCs w:val="26"/>
    </w:rPr>
  </w:style>
  <w:style w:type="paragraph" w:styleId="Sumrio2">
    <w:name w:val="toc 2"/>
    <w:basedOn w:val="Normal"/>
    <w:next w:val="Normal"/>
    <w:autoRedefine/>
    <w:uiPriority w:val="39"/>
    <w:unhideWhenUsed/>
    <w:qFormat/>
    <w:rsid w:val="002C265F"/>
    <w:pPr>
      <w:tabs>
        <w:tab w:val="left" w:pos="709"/>
        <w:tab w:val="right" w:leader="dot" w:pos="9061"/>
      </w:tabs>
      <w:spacing w:after="100" w:line="240" w:lineRule="auto"/>
      <w:ind w:left="567" w:hanging="567"/>
    </w:pPr>
    <w:rPr>
      <w:rFonts w:cs="Arial"/>
      <w:b/>
      <w:noProof/>
      <w:szCs w:val="24"/>
    </w:rPr>
  </w:style>
  <w:style w:type="paragraph" w:styleId="Textodebalo">
    <w:name w:val="Balloon Text"/>
    <w:basedOn w:val="Normal"/>
    <w:link w:val="TextodebaloChar"/>
    <w:uiPriority w:val="99"/>
    <w:semiHidden/>
    <w:unhideWhenUsed/>
    <w:rsid w:val="00BE0C2E"/>
    <w:rPr>
      <w:rFonts w:ascii="Tahoma" w:hAnsi="Tahoma" w:cs="Tahoma"/>
      <w:sz w:val="16"/>
      <w:szCs w:val="16"/>
    </w:rPr>
  </w:style>
  <w:style w:type="character" w:customStyle="1" w:styleId="TextodebaloChar">
    <w:name w:val="Texto de balão Char"/>
    <w:basedOn w:val="Fontepargpadro"/>
    <w:link w:val="Textodebalo"/>
    <w:uiPriority w:val="99"/>
    <w:semiHidden/>
    <w:rsid w:val="00BE0C2E"/>
    <w:rPr>
      <w:rFonts w:ascii="Tahoma" w:hAnsi="Tahoma" w:cs="Tahoma"/>
      <w:sz w:val="16"/>
      <w:szCs w:val="16"/>
    </w:rPr>
  </w:style>
  <w:style w:type="character" w:styleId="RefernciaIntensa">
    <w:name w:val="Intense Reference"/>
    <w:basedOn w:val="Fontepargpadro"/>
    <w:uiPriority w:val="32"/>
    <w:qFormat/>
    <w:rsid w:val="00FE16F9"/>
    <w:rPr>
      <w:b/>
      <w:bCs/>
      <w:smallCaps/>
      <w:color w:val="ED7D31" w:themeColor="accent2"/>
      <w:spacing w:val="5"/>
      <w:u w:val="single"/>
    </w:rPr>
  </w:style>
  <w:style w:type="paragraph" w:styleId="Citao">
    <w:name w:val="Quote"/>
    <w:basedOn w:val="Normal"/>
    <w:next w:val="Normal"/>
    <w:link w:val="CitaoChar"/>
    <w:uiPriority w:val="29"/>
    <w:qFormat/>
    <w:rsid w:val="00FE16F9"/>
    <w:pPr>
      <w:spacing w:before="100" w:beforeAutospacing="1" w:line="240" w:lineRule="auto"/>
    </w:pPr>
    <w:rPr>
      <w:iCs/>
      <w:color w:val="000000" w:themeColor="text1"/>
      <w:sz w:val="20"/>
    </w:rPr>
  </w:style>
  <w:style w:type="character" w:customStyle="1" w:styleId="CitaoChar">
    <w:name w:val="Citação Char"/>
    <w:basedOn w:val="Fontepargpadro"/>
    <w:link w:val="Citao"/>
    <w:uiPriority w:val="29"/>
    <w:rsid w:val="00FE16F9"/>
    <w:rPr>
      <w:rFonts w:ascii="Times New Roman" w:hAnsi="Times New Roman"/>
      <w:iCs/>
      <w:color w:val="000000" w:themeColor="text1"/>
      <w:sz w:val="20"/>
    </w:rPr>
  </w:style>
  <w:style w:type="character" w:styleId="nfaseSutil">
    <w:name w:val="Subtle Emphasis"/>
    <w:basedOn w:val="Fontepargpadro"/>
    <w:uiPriority w:val="19"/>
    <w:qFormat/>
    <w:rsid w:val="001B60D5"/>
    <w:rPr>
      <w:i/>
      <w:iCs/>
      <w:color w:val="808080" w:themeColor="text1" w:themeTint="7F"/>
    </w:rPr>
  </w:style>
  <w:style w:type="paragraph" w:customStyle="1" w:styleId="Paragrafo-Artigo">
    <w:name w:val="Paragrafo-Artigo"/>
    <w:basedOn w:val="Normal"/>
    <w:link w:val="Paragrafo-ArtigoChar"/>
    <w:qFormat/>
    <w:rsid w:val="00D0465E"/>
    <w:pPr>
      <w:autoSpaceDE w:val="0"/>
      <w:autoSpaceDN w:val="0"/>
      <w:adjustRightInd w:val="0"/>
      <w:spacing w:line="240" w:lineRule="auto"/>
      <w:ind w:firstLine="431"/>
    </w:pPr>
    <w:rPr>
      <w:rFonts w:eastAsia="Calibri" w:cs="Arial"/>
      <w:szCs w:val="24"/>
    </w:rPr>
  </w:style>
  <w:style w:type="character" w:customStyle="1" w:styleId="Paragrafo-ArtigoChar">
    <w:name w:val="Paragrafo-Artigo Char"/>
    <w:link w:val="Paragrafo-Artigo"/>
    <w:rsid w:val="00D0465E"/>
    <w:rPr>
      <w:rFonts w:ascii="Arial" w:eastAsia="Calibri" w:hAnsi="Arial" w:cs="Arial"/>
      <w:sz w:val="24"/>
      <w:szCs w:val="24"/>
    </w:rPr>
  </w:style>
  <w:style w:type="paragraph" w:styleId="Sumrio3">
    <w:name w:val="toc 3"/>
    <w:basedOn w:val="Normal"/>
    <w:next w:val="Normal"/>
    <w:autoRedefine/>
    <w:uiPriority w:val="39"/>
    <w:unhideWhenUsed/>
    <w:qFormat/>
    <w:rsid w:val="00C75F15"/>
    <w:pPr>
      <w:tabs>
        <w:tab w:val="right" w:pos="9061"/>
      </w:tabs>
      <w:spacing w:after="100" w:line="240" w:lineRule="auto"/>
      <w:jc w:val="left"/>
    </w:pPr>
    <w:rPr>
      <w:rFonts w:asciiTheme="minorHAnsi" w:eastAsiaTheme="minorEastAsia" w:hAnsiTheme="minorHAnsi"/>
      <w:sz w:val="22"/>
      <w:lang w:eastAsia="pt-BR"/>
    </w:rPr>
  </w:style>
  <w:style w:type="paragraph" w:styleId="Textodenotaderodap">
    <w:name w:val="footnote text"/>
    <w:basedOn w:val="Normal"/>
    <w:link w:val="TextodenotaderodapChar"/>
    <w:uiPriority w:val="99"/>
    <w:semiHidden/>
    <w:unhideWhenUsed/>
    <w:rsid w:val="00A253DA"/>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A253DA"/>
    <w:rPr>
      <w:rFonts w:ascii="Times New Roman" w:hAnsi="Times New Roman"/>
      <w:sz w:val="20"/>
      <w:szCs w:val="20"/>
    </w:rPr>
  </w:style>
  <w:style w:type="character" w:styleId="Refdenotaderodap">
    <w:name w:val="footnote reference"/>
    <w:basedOn w:val="Fontepargpadro"/>
    <w:uiPriority w:val="99"/>
    <w:semiHidden/>
    <w:unhideWhenUsed/>
    <w:rsid w:val="00A253DA"/>
    <w:rPr>
      <w:vertAlign w:val="superscript"/>
    </w:rPr>
  </w:style>
  <w:style w:type="paragraph" w:styleId="Reviso">
    <w:name w:val="Revision"/>
    <w:hidden/>
    <w:uiPriority w:val="99"/>
    <w:semiHidden/>
    <w:rsid w:val="003620C0"/>
    <w:pPr>
      <w:spacing w:after="0"/>
    </w:pPr>
    <w:rPr>
      <w:rFonts w:ascii="Times New Roman" w:hAnsi="Times New Roman"/>
      <w:sz w:val="24"/>
    </w:rPr>
  </w:style>
  <w:style w:type="paragraph" w:styleId="SemEspaamento">
    <w:name w:val="No Spacing"/>
    <w:uiPriority w:val="1"/>
    <w:qFormat/>
    <w:rsid w:val="00206BC6"/>
    <w:pPr>
      <w:spacing w:after="0"/>
      <w:jc w:val="both"/>
    </w:pPr>
    <w:rPr>
      <w:rFonts w:ascii="Arial" w:hAnsi="Arial"/>
      <w:sz w:val="24"/>
    </w:rPr>
  </w:style>
  <w:style w:type="character" w:customStyle="1" w:styleId="Ttulo3Char">
    <w:name w:val="Título 3 Char"/>
    <w:basedOn w:val="Fontepargpadro"/>
    <w:link w:val="Ttulo3"/>
    <w:uiPriority w:val="9"/>
    <w:rsid w:val="00242CEC"/>
    <w:rPr>
      <w:rFonts w:ascii="Arial" w:eastAsiaTheme="majorEastAsia" w:hAnsi="Arial" w:cstheme="majorBidi"/>
      <w:bCs/>
      <w:sz w:val="24"/>
    </w:rPr>
  </w:style>
  <w:style w:type="paragraph" w:styleId="Cabealho">
    <w:name w:val="header"/>
    <w:basedOn w:val="Normal"/>
    <w:link w:val="CabealhoChar"/>
    <w:uiPriority w:val="99"/>
    <w:unhideWhenUsed/>
    <w:rsid w:val="00E75361"/>
    <w:pPr>
      <w:tabs>
        <w:tab w:val="center" w:pos="4252"/>
        <w:tab w:val="right" w:pos="8504"/>
      </w:tabs>
      <w:spacing w:line="240" w:lineRule="auto"/>
    </w:pPr>
  </w:style>
  <w:style w:type="character" w:customStyle="1" w:styleId="CabealhoChar">
    <w:name w:val="Cabeçalho Char"/>
    <w:basedOn w:val="Fontepargpadro"/>
    <w:link w:val="Cabealho"/>
    <w:uiPriority w:val="99"/>
    <w:rsid w:val="00E75361"/>
    <w:rPr>
      <w:rFonts w:ascii="Arial" w:hAnsi="Arial"/>
      <w:sz w:val="24"/>
    </w:rPr>
  </w:style>
  <w:style w:type="paragraph" w:styleId="Rodap">
    <w:name w:val="footer"/>
    <w:basedOn w:val="Normal"/>
    <w:link w:val="RodapChar"/>
    <w:uiPriority w:val="99"/>
    <w:unhideWhenUsed/>
    <w:rsid w:val="00E75361"/>
    <w:pPr>
      <w:tabs>
        <w:tab w:val="center" w:pos="4252"/>
        <w:tab w:val="right" w:pos="8504"/>
      </w:tabs>
      <w:spacing w:line="240" w:lineRule="auto"/>
    </w:pPr>
  </w:style>
  <w:style w:type="character" w:customStyle="1" w:styleId="RodapChar">
    <w:name w:val="Rodapé Char"/>
    <w:basedOn w:val="Fontepargpadro"/>
    <w:link w:val="Rodap"/>
    <w:uiPriority w:val="99"/>
    <w:rsid w:val="00E75361"/>
    <w:rPr>
      <w:rFonts w:ascii="Arial" w:hAnsi="Arial"/>
      <w:sz w:val="24"/>
    </w:rPr>
  </w:style>
  <w:style w:type="paragraph" w:styleId="Pr-formataoHTML">
    <w:name w:val="HTML Preformatted"/>
    <w:basedOn w:val="Normal"/>
    <w:link w:val="Pr-formataoHTMLChar"/>
    <w:uiPriority w:val="99"/>
    <w:semiHidden/>
    <w:unhideWhenUsed/>
    <w:rsid w:val="00941C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941CF4"/>
    <w:rPr>
      <w:rFonts w:ascii="Courier New" w:eastAsia="Times New Roman" w:hAnsi="Courier New" w:cs="Courier New"/>
      <w:sz w:val="20"/>
      <w:szCs w:val="20"/>
      <w:lang w:eastAsia="pt-BR"/>
    </w:rPr>
  </w:style>
  <w:style w:type="character" w:styleId="Refdecomentrio">
    <w:name w:val="annotation reference"/>
    <w:basedOn w:val="Fontepargpadro"/>
    <w:uiPriority w:val="99"/>
    <w:semiHidden/>
    <w:unhideWhenUsed/>
    <w:rsid w:val="00E82273"/>
    <w:rPr>
      <w:sz w:val="16"/>
      <w:szCs w:val="16"/>
    </w:rPr>
  </w:style>
  <w:style w:type="paragraph" w:styleId="Textodecomentrio">
    <w:name w:val="annotation text"/>
    <w:basedOn w:val="Normal"/>
    <w:link w:val="TextodecomentrioChar"/>
    <w:uiPriority w:val="99"/>
    <w:semiHidden/>
    <w:unhideWhenUsed/>
    <w:rsid w:val="00E8227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82273"/>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E82273"/>
    <w:rPr>
      <w:b/>
      <w:bCs/>
    </w:rPr>
  </w:style>
  <w:style w:type="character" w:customStyle="1" w:styleId="AssuntodocomentrioChar">
    <w:name w:val="Assunto do comentário Char"/>
    <w:basedOn w:val="TextodecomentrioChar"/>
    <w:link w:val="Assuntodocomentrio"/>
    <w:uiPriority w:val="99"/>
    <w:semiHidden/>
    <w:rsid w:val="00E82273"/>
    <w:rPr>
      <w:rFonts w:ascii="Arial" w:hAnsi="Arial"/>
      <w:b/>
      <w:bCs/>
      <w:sz w:val="20"/>
      <w:szCs w:val="20"/>
    </w:rPr>
  </w:style>
  <w:style w:type="character" w:customStyle="1" w:styleId="comment">
    <w:name w:val="comment"/>
    <w:basedOn w:val="Fontepargpadro"/>
    <w:rsid w:val="00EE727B"/>
  </w:style>
  <w:style w:type="character" w:customStyle="1" w:styleId="keyword">
    <w:name w:val="keyword"/>
    <w:basedOn w:val="Fontepargpadro"/>
    <w:rsid w:val="00EE727B"/>
  </w:style>
  <w:style w:type="character" w:customStyle="1" w:styleId="number">
    <w:name w:val="number"/>
    <w:basedOn w:val="Fontepargpadro"/>
    <w:rsid w:val="00EE727B"/>
  </w:style>
  <w:style w:type="character" w:customStyle="1" w:styleId="string">
    <w:name w:val="string"/>
    <w:basedOn w:val="Fontepargpadro"/>
    <w:rsid w:val="00EE727B"/>
  </w:style>
  <w:style w:type="character" w:customStyle="1" w:styleId="comment2">
    <w:name w:val="comment2"/>
    <w:basedOn w:val="Fontepargpadro"/>
    <w:rsid w:val="00EE727B"/>
    <w:rPr>
      <w:color w:val="008200"/>
      <w:bdr w:val="none" w:sz="0" w:space="0" w:color="auto" w:frame="1"/>
    </w:rPr>
  </w:style>
  <w:style w:type="character" w:customStyle="1" w:styleId="keyword2">
    <w:name w:val="keyword2"/>
    <w:basedOn w:val="Fontepargpadro"/>
    <w:rsid w:val="00EE727B"/>
    <w:rPr>
      <w:b/>
      <w:bCs/>
      <w:color w:val="006699"/>
      <w:bdr w:val="none" w:sz="0" w:space="0" w:color="auto" w:frame="1"/>
    </w:rPr>
  </w:style>
  <w:style w:type="character" w:customStyle="1" w:styleId="string2">
    <w:name w:val="string2"/>
    <w:basedOn w:val="Fontepargpadro"/>
    <w:rsid w:val="00EE727B"/>
    <w:rPr>
      <w:color w:val="0000FF"/>
      <w:bdr w:val="none" w:sz="0" w:space="0" w:color="auto" w:frame="1"/>
    </w:rPr>
  </w:style>
  <w:style w:type="character" w:customStyle="1" w:styleId="number2">
    <w:name w:val="number2"/>
    <w:basedOn w:val="Fontepargpadro"/>
    <w:rsid w:val="008333CA"/>
    <w:rPr>
      <w:color w:val="C00000"/>
      <w:bdr w:val="none" w:sz="0" w:space="0" w:color="auto" w:frame="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6BC6"/>
    <w:pPr>
      <w:spacing w:after="0" w:line="360" w:lineRule="auto"/>
      <w:jc w:val="both"/>
    </w:pPr>
    <w:rPr>
      <w:rFonts w:ascii="Arial" w:hAnsi="Arial"/>
      <w:sz w:val="24"/>
    </w:rPr>
  </w:style>
  <w:style w:type="paragraph" w:styleId="Ttulo1">
    <w:name w:val="heading 1"/>
    <w:basedOn w:val="Normal"/>
    <w:next w:val="Normal"/>
    <w:link w:val="Ttulo1Char"/>
    <w:autoRedefine/>
    <w:uiPriority w:val="9"/>
    <w:qFormat/>
    <w:rsid w:val="00425F6F"/>
    <w:pPr>
      <w:keepNext/>
      <w:keepLines/>
      <w:contextualSpacing/>
      <w:jc w:val="left"/>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95639C"/>
    <w:pPr>
      <w:keepNext/>
      <w:keepLines/>
      <w:outlineLvl w:val="1"/>
    </w:pPr>
    <w:rPr>
      <w:rFonts w:eastAsiaTheme="majorEastAsia" w:cstheme="majorBidi"/>
      <w:b/>
      <w:szCs w:val="26"/>
    </w:rPr>
  </w:style>
  <w:style w:type="paragraph" w:styleId="Ttulo3">
    <w:name w:val="heading 3"/>
    <w:basedOn w:val="Normal"/>
    <w:next w:val="Normal"/>
    <w:link w:val="Ttulo3Char"/>
    <w:autoRedefine/>
    <w:uiPriority w:val="9"/>
    <w:unhideWhenUsed/>
    <w:qFormat/>
    <w:rsid w:val="00242CEC"/>
    <w:pPr>
      <w:keepNext/>
      <w:keepLines/>
      <w:spacing w:before="200"/>
      <w:jc w:val="left"/>
      <w:outlineLvl w:val="2"/>
    </w:pPr>
    <w:rPr>
      <w:rFonts w:eastAsiaTheme="majorEastAsia" w:cstheme="majorBidi"/>
      <w:b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lavras-chave">
    <w:name w:val="Palavras-chave"/>
    <w:basedOn w:val="Normal"/>
    <w:uiPriority w:val="99"/>
    <w:rsid w:val="002A1027"/>
    <w:pPr>
      <w:spacing w:after="300"/>
    </w:pPr>
    <w:rPr>
      <w:rFonts w:eastAsia="Times New Roman" w:cs="Times New Roman"/>
      <w:color w:val="000000"/>
      <w:szCs w:val="24"/>
    </w:rPr>
  </w:style>
  <w:style w:type="table" w:styleId="Tabelacomgrade">
    <w:name w:val="Table Grid"/>
    <w:basedOn w:val="Tabelanormal"/>
    <w:uiPriority w:val="59"/>
    <w:rsid w:val="002A102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99743A"/>
    <w:pPr>
      <w:ind w:left="720"/>
      <w:contextualSpacing/>
    </w:pPr>
  </w:style>
  <w:style w:type="character" w:customStyle="1" w:styleId="Ttulo1Char">
    <w:name w:val="Título 1 Char"/>
    <w:basedOn w:val="Fontepargpadro"/>
    <w:link w:val="Ttulo1"/>
    <w:uiPriority w:val="9"/>
    <w:rsid w:val="00425F6F"/>
    <w:rPr>
      <w:rFonts w:ascii="Arial" w:eastAsiaTheme="majorEastAsia" w:hAnsi="Arial" w:cstheme="majorBidi"/>
      <w:b/>
      <w:sz w:val="24"/>
      <w:szCs w:val="32"/>
    </w:rPr>
  </w:style>
  <w:style w:type="paragraph" w:styleId="CabealhodoSumrio">
    <w:name w:val="TOC Heading"/>
    <w:basedOn w:val="Ttulo1"/>
    <w:next w:val="Normal"/>
    <w:uiPriority w:val="39"/>
    <w:unhideWhenUsed/>
    <w:qFormat/>
    <w:rsid w:val="0005095E"/>
    <w:pPr>
      <w:outlineLvl w:val="9"/>
    </w:pPr>
    <w:rPr>
      <w:lang w:eastAsia="pt-BR"/>
    </w:rPr>
  </w:style>
  <w:style w:type="paragraph" w:styleId="Sumrio1">
    <w:name w:val="toc 1"/>
    <w:basedOn w:val="Normal"/>
    <w:next w:val="Normal"/>
    <w:autoRedefine/>
    <w:uiPriority w:val="39"/>
    <w:unhideWhenUsed/>
    <w:qFormat/>
    <w:rsid w:val="00D96A6A"/>
    <w:pPr>
      <w:tabs>
        <w:tab w:val="left" w:pos="-2268"/>
        <w:tab w:val="left" w:pos="8789"/>
      </w:tabs>
      <w:spacing w:after="100" w:line="240" w:lineRule="auto"/>
      <w:ind w:left="709" w:hanging="709"/>
      <w:jc w:val="left"/>
    </w:pPr>
    <w:rPr>
      <w:b/>
      <w:noProof/>
    </w:rPr>
  </w:style>
  <w:style w:type="character" w:styleId="Hyperlink">
    <w:name w:val="Hyperlink"/>
    <w:basedOn w:val="Fontepargpadro"/>
    <w:uiPriority w:val="99"/>
    <w:unhideWhenUsed/>
    <w:rsid w:val="0005095E"/>
    <w:rPr>
      <w:color w:val="0563C1" w:themeColor="hyperlink"/>
      <w:u w:val="single"/>
    </w:rPr>
  </w:style>
  <w:style w:type="paragraph" w:styleId="NormalWeb">
    <w:name w:val="Normal (Web)"/>
    <w:basedOn w:val="Normal"/>
    <w:uiPriority w:val="99"/>
    <w:unhideWhenUsed/>
    <w:rsid w:val="008D31BD"/>
    <w:pPr>
      <w:spacing w:before="100" w:beforeAutospacing="1" w:after="100" w:afterAutospacing="1"/>
    </w:pPr>
    <w:rPr>
      <w:rFonts w:eastAsia="Times New Roman" w:cs="Times New Roman"/>
      <w:szCs w:val="24"/>
      <w:lang w:eastAsia="pt-BR"/>
    </w:rPr>
  </w:style>
  <w:style w:type="character" w:styleId="Forte">
    <w:name w:val="Strong"/>
    <w:basedOn w:val="Fontepargpadro"/>
    <w:uiPriority w:val="22"/>
    <w:qFormat/>
    <w:rsid w:val="008D31BD"/>
    <w:rPr>
      <w:b/>
      <w:bCs/>
    </w:rPr>
  </w:style>
  <w:style w:type="paragraph" w:styleId="Subttulo">
    <w:name w:val="Subtitle"/>
    <w:basedOn w:val="Normal"/>
    <w:next w:val="Normal"/>
    <w:link w:val="SubttuloChar"/>
    <w:uiPriority w:val="11"/>
    <w:qFormat/>
    <w:rsid w:val="00D21DD5"/>
    <w:rPr>
      <w:rFonts w:eastAsiaTheme="minorEastAsia"/>
      <w:b/>
      <w:spacing w:val="15"/>
    </w:rPr>
  </w:style>
  <w:style w:type="character" w:customStyle="1" w:styleId="SubttuloChar">
    <w:name w:val="Subtítulo Char"/>
    <w:basedOn w:val="Fontepargpadro"/>
    <w:link w:val="Subttulo"/>
    <w:uiPriority w:val="11"/>
    <w:rsid w:val="00D21DD5"/>
    <w:rPr>
      <w:rFonts w:ascii="Times New Roman" w:eastAsiaTheme="minorEastAsia" w:hAnsi="Times New Roman"/>
      <w:b/>
      <w:spacing w:val="15"/>
      <w:sz w:val="24"/>
    </w:rPr>
  </w:style>
  <w:style w:type="character" w:customStyle="1" w:styleId="Ttulo2Char">
    <w:name w:val="Título 2 Char"/>
    <w:basedOn w:val="Fontepargpadro"/>
    <w:link w:val="Ttulo2"/>
    <w:uiPriority w:val="9"/>
    <w:rsid w:val="0095639C"/>
    <w:rPr>
      <w:rFonts w:ascii="Times New Roman" w:eastAsiaTheme="majorEastAsia" w:hAnsi="Times New Roman" w:cstheme="majorBidi"/>
      <w:b/>
      <w:sz w:val="24"/>
      <w:szCs w:val="26"/>
    </w:rPr>
  </w:style>
  <w:style w:type="paragraph" w:styleId="Sumrio2">
    <w:name w:val="toc 2"/>
    <w:basedOn w:val="Normal"/>
    <w:next w:val="Normal"/>
    <w:autoRedefine/>
    <w:uiPriority w:val="39"/>
    <w:unhideWhenUsed/>
    <w:qFormat/>
    <w:rsid w:val="002C265F"/>
    <w:pPr>
      <w:tabs>
        <w:tab w:val="left" w:pos="709"/>
        <w:tab w:val="right" w:leader="dot" w:pos="9061"/>
      </w:tabs>
      <w:spacing w:after="100" w:line="240" w:lineRule="auto"/>
      <w:ind w:left="567" w:hanging="567"/>
    </w:pPr>
    <w:rPr>
      <w:rFonts w:cs="Arial"/>
      <w:b/>
      <w:noProof/>
      <w:szCs w:val="24"/>
    </w:rPr>
  </w:style>
  <w:style w:type="paragraph" w:styleId="Textodebalo">
    <w:name w:val="Balloon Text"/>
    <w:basedOn w:val="Normal"/>
    <w:link w:val="TextodebaloChar"/>
    <w:uiPriority w:val="99"/>
    <w:semiHidden/>
    <w:unhideWhenUsed/>
    <w:rsid w:val="00BE0C2E"/>
    <w:rPr>
      <w:rFonts w:ascii="Tahoma" w:hAnsi="Tahoma" w:cs="Tahoma"/>
      <w:sz w:val="16"/>
      <w:szCs w:val="16"/>
    </w:rPr>
  </w:style>
  <w:style w:type="character" w:customStyle="1" w:styleId="TextodebaloChar">
    <w:name w:val="Texto de balão Char"/>
    <w:basedOn w:val="Fontepargpadro"/>
    <w:link w:val="Textodebalo"/>
    <w:uiPriority w:val="99"/>
    <w:semiHidden/>
    <w:rsid w:val="00BE0C2E"/>
    <w:rPr>
      <w:rFonts w:ascii="Tahoma" w:hAnsi="Tahoma" w:cs="Tahoma"/>
      <w:sz w:val="16"/>
      <w:szCs w:val="16"/>
    </w:rPr>
  </w:style>
  <w:style w:type="character" w:styleId="RefernciaIntensa">
    <w:name w:val="Intense Reference"/>
    <w:basedOn w:val="Fontepargpadro"/>
    <w:uiPriority w:val="32"/>
    <w:qFormat/>
    <w:rsid w:val="00FE16F9"/>
    <w:rPr>
      <w:b/>
      <w:bCs/>
      <w:smallCaps/>
      <w:color w:val="ED7D31" w:themeColor="accent2"/>
      <w:spacing w:val="5"/>
      <w:u w:val="single"/>
    </w:rPr>
  </w:style>
  <w:style w:type="paragraph" w:styleId="Citao">
    <w:name w:val="Quote"/>
    <w:basedOn w:val="Normal"/>
    <w:next w:val="Normal"/>
    <w:link w:val="CitaoChar"/>
    <w:uiPriority w:val="29"/>
    <w:qFormat/>
    <w:rsid w:val="00FE16F9"/>
    <w:pPr>
      <w:spacing w:before="100" w:beforeAutospacing="1" w:line="240" w:lineRule="auto"/>
    </w:pPr>
    <w:rPr>
      <w:iCs/>
      <w:color w:val="000000" w:themeColor="text1"/>
      <w:sz w:val="20"/>
    </w:rPr>
  </w:style>
  <w:style w:type="character" w:customStyle="1" w:styleId="CitaoChar">
    <w:name w:val="Citação Char"/>
    <w:basedOn w:val="Fontepargpadro"/>
    <w:link w:val="Citao"/>
    <w:uiPriority w:val="29"/>
    <w:rsid w:val="00FE16F9"/>
    <w:rPr>
      <w:rFonts w:ascii="Times New Roman" w:hAnsi="Times New Roman"/>
      <w:iCs/>
      <w:color w:val="000000" w:themeColor="text1"/>
      <w:sz w:val="20"/>
    </w:rPr>
  </w:style>
  <w:style w:type="character" w:styleId="nfaseSutil">
    <w:name w:val="Subtle Emphasis"/>
    <w:basedOn w:val="Fontepargpadro"/>
    <w:uiPriority w:val="19"/>
    <w:qFormat/>
    <w:rsid w:val="001B60D5"/>
    <w:rPr>
      <w:i/>
      <w:iCs/>
      <w:color w:val="808080" w:themeColor="text1" w:themeTint="7F"/>
    </w:rPr>
  </w:style>
  <w:style w:type="paragraph" w:customStyle="1" w:styleId="Paragrafo-Artigo">
    <w:name w:val="Paragrafo-Artigo"/>
    <w:basedOn w:val="Normal"/>
    <w:link w:val="Paragrafo-ArtigoChar"/>
    <w:qFormat/>
    <w:rsid w:val="00D0465E"/>
    <w:pPr>
      <w:autoSpaceDE w:val="0"/>
      <w:autoSpaceDN w:val="0"/>
      <w:adjustRightInd w:val="0"/>
      <w:spacing w:line="240" w:lineRule="auto"/>
      <w:ind w:firstLine="431"/>
    </w:pPr>
    <w:rPr>
      <w:rFonts w:eastAsia="Calibri" w:cs="Arial"/>
      <w:szCs w:val="24"/>
    </w:rPr>
  </w:style>
  <w:style w:type="character" w:customStyle="1" w:styleId="Paragrafo-ArtigoChar">
    <w:name w:val="Paragrafo-Artigo Char"/>
    <w:link w:val="Paragrafo-Artigo"/>
    <w:rsid w:val="00D0465E"/>
    <w:rPr>
      <w:rFonts w:ascii="Arial" w:eastAsia="Calibri" w:hAnsi="Arial" w:cs="Arial"/>
      <w:sz w:val="24"/>
      <w:szCs w:val="24"/>
    </w:rPr>
  </w:style>
  <w:style w:type="paragraph" w:styleId="Sumrio3">
    <w:name w:val="toc 3"/>
    <w:basedOn w:val="Normal"/>
    <w:next w:val="Normal"/>
    <w:autoRedefine/>
    <w:uiPriority w:val="39"/>
    <w:unhideWhenUsed/>
    <w:qFormat/>
    <w:rsid w:val="00C75F15"/>
    <w:pPr>
      <w:tabs>
        <w:tab w:val="right" w:pos="9061"/>
      </w:tabs>
      <w:spacing w:after="100" w:line="240" w:lineRule="auto"/>
      <w:jc w:val="left"/>
    </w:pPr>
    <w:rPr>
      <w:rFonts w:asciiTheme="minorHAnsi" w:eastAsiaTheme="minorEastAsia" w:hAnsiTheme="minorHAnsi"/>
      <w:sz w:val="22"/>
      <w:lang w:eastAsia="pt-BR"/>
    </w:rPr>
  </w:style>
  <w:style w:type="paragraph" w:styleId="Textodenotaderodap">
    <w:name w:val="footnote text"/>
    <w:basedOn w:val="Normal"/>
    <w:link w:val="TextodenotaderodapChar"/>
    <w:uiPriority w:val="99"/>
    <w:semiHidden/>
    <w:unhideWhenUsed/>
    <w:rsid w:val="00A253DA"/>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A253DA"/>
    <w:rPr>
      <w:rFonts w:ascii="Times New Roman" w:hAnsi="Times New Roman"/>
      <w:sz w:val="20"/>
      <w:szCs w:val="20"/>
    </w:rPr>
  </w:style>
  <w:style w:type="character" w:styleId="Refdenotaderodap">
    <w:name w:val="footnote reference"/>
    <w:basedOn w:val="Fontepargpadro"/>
    <w:uiPriority w:val="99"/>
    <w:semiHidden/>
    <w:unhideWhenUsed/>
    <w:rsid w:val="00A253DA"/>
    <w:rPr>
      <w:vertAlign w:val="superscript"/>
    </w:rPr>
  </w:style>
  <w:style w:type="paragraph" w:styleId="Reviso">
    <w:name w:val="Revision"/>
    <w:hidden/>
    <w:uiPriority w:val="99"/>
    <w:semiHidden/>
    <w:rsid w:val="003620C0"/>
    <w:pPr>
      <w:spacing w:after="0"/>
    </w:pPr>
    <w:rPr>
      <w:rFonts w:ascii="Times New Roman" w:hAnsi="Times New Roman"/>
      <w:sz w:val="24"/>
    </w:rPr>
  </w:style>
  <w:style w:type="paragraph" w:styleId="SemEspaamento">
    <w:name w:val="No Spacing"/>
    <w:uiPriority w:val="1"/>
    <w:qFormat/>
    <w:rsid w:val="00206BC6"/>
    <w:pPr>
      <w:spacing w:after="0"/>
      <w:jc w:val="both"/>
    </w:pPr>
    <w:rPr>
      <w:rFonts w:ascii="Arial" w:hAnsi="Arial"/>
      <w:sz w:val="24"/>
    </w:rPr>
  </w:style>
  <w:style w:type="character" w:customStyle="1" w:styleId="Ttulo3Char">
    <w:name w:val="Título 3 Char"/>
    <w:basedOn w:val="Fontepargpadro"/>
    <w:link w:val="Ttulo3"/>
    <w:uiPriority w:val="9"/>
    <w:rsid w:val="00242CEC"/>
    <w:rPr>
      <w:rFonts w:ascii="Arial" w:eastAsiaTheme="majorEastAsia" w:hAnsi="Arial" w:cstheme="majorBidi"/>
      <w:bCs/>
      <w:sz w:val="24"/>
    </w:rPr>
  </w:style>
  <w:style w:type="paragraph" w:styleId="Cabealho">
    <w:name w:val="header"/>
    <w:basedOn w:val="Normal"/>
    <w:link w:val="CabealhoChar"/>
    <w:uiPriority w:val="99"/>
    <w:unhideWhenUsed/>
    <w:rsid w:val="00E75361"/>
    <w:pPr>
      <w:tabs>
        <w:tab w:val="center" w:pos="4252"/>
        <w:tab w:val="right" w:pos="8504"/>
      </w:tabs>
      <w:spacing w:line="240" w:lineRule="auto"/>
    </w:pPr>
  </w:style>
  <w:style w:type="character" w:customStyle="1" w:styleId="CabealhoChar">
    <w:name w:val="Cabeçalho Char"/>
    <w:basedOn w:val="Fontepargpadro"/>
    <w:link w:val="Cabealho"/>
    <w:uiPriority w:val="99"/>
    <w:rsid w:val="00E75361"/>
    <w:rPr>
      <w:rFonts w:ascii="Arial" w:hAnsi="Arial"/>
      <w:sz w:val="24"/>
    </w:rPr>
  </w:style>
  <w:style w:type="paragraph" w:styleId="Rodap">
    <w:name w:val="footer"/>
    <w:basedOn w:val="Normal"/>
    <w:link w:val="RodapChar"/>
    <w:uiPriority w:val="99"/>
    <w:unhideWhenUsed/>
    <w:rsid w:val="00E75361"/>
    <w:pPr>
      <w:tabs>
        <w:tab w:val="center" w:pos="4252"/>
        <w:tab w:val="right" w:pos="8504"/>
      </w:tabs>
      <w:spacing w:line="240" w:lineRule="auto"/>
    </w:pPr>
  </w:style>
  <w:style w:type="character" w:customStyle="1" w:styleId="RodapChar">
    <w:name w:val="Rodapé Char"/>
    <w:basedOn w:val="Fontepargpadro"/>
    <w:link w:val="Rodap"/>
    <w:uiPriority w:val="99"/>
    <w:rsid w:val="00E75361"/>
    <w:rPr>
      <w:rFonts w:ascii="Arial" w:hAnsi="Arial"/>
      <w:sz w:val="24"/>
    </w:rPr>
  </w:style>
  <w:style w:type="paragraph" w:styleId="Pr-formataoHTML">
    <w:name w:val="HTML Preformatted"/>
    <w:basedOn w:val="Normal"/>
    <w:link w:val="Pr-formataoHTMLChar"/>
    <w:uiPriority w:val="99"/>
    <w:semiHidden/>
    <w:unhideWhenUsed/>
    <w:rsid w:val="00941C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941CF4"/>
    <w:rPr>
      <w:rFonts w:ascii="Courier New" w:eastAsia="Times New Roman" w:hAnsi="Courier New" w:cs="Courier New"/>
      <w:sz w:val="20"/>
      <w:szCs w:val="20"/>
      <w:lang w:eastAsia="pt-BR"/>
    </w:rPr>
  </w:style>
  <w:style w:type="character" w:styleId="Refdecomentrio">
    <w:name w:val="annotation reference"/>
    <w:basedOn w:val="Fontepargpadro"/>
    <w:uiPriority w:val="99"/>
    <w:semiHidden/>
    <w:unhideWhenUsed/>
    <w:rsid w:val="00E82273"/>
    <w:rPr>
      <w:sz w:val="16"/>
      <w:szCs w:val="16"/>
    </w:rPr>
  </w:style>
  <w:style w:type="paragraph" w:styleId="Textodecomentrio">
    <w:name w:val="annotation text"/>
    <w:basedOn w:val="Normal"/>
    <w:link w:val="TextodecomentrioChar"/>
    <w:uiPriority w:val="99"/>
    <w:semiHidden/>
    <w:unhideWhenUsed/>
    <w:rsid w:val="00E8227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82273"/>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E82273"/>
    <w:rPr>
      <w:b/>
      <w:bCs/>
    </w:rPr>
  </w:style>
  <w:style w:type="character" w:customStyle="1" w:styleId="AssuntodocomentrioChar">
    <w:name w:val="Assunto do comentário Char"/>
    <w:basedOn w:val="TextodecomentrioChar"/>
    <w:link w:val="Assuntodocomentrio"/>
    <w:uiPriority w:val="99"/>
    <w:semiHidden/>
    <w:rsid w:val="00E82273"/>
    <w:rPr>
      <w:rFonts w:ascii="Arial" w:hAnsi="Arial"/>
      <w:b/>
      <w:bCs/>
      <w:sz w:val="20"/>
      <w:szCs w:val="20"/>
    </w:rPr>
  </w:style>
  <w:style w:type="character" w:customStyle="1" w:styleId="comment">
    <w:name w:val="comment"/>
    <w:basedOn w:val="Fontepargpadro"/>
    <w:rsid w:val="00EE727B"/>
  </w:style>
  <w:style w:type="character" w:customStyle="1" w:styleId="keyword">
    <w:name w:val="keyword"/>
    <w:basedOn w:val="Fontepargpadro"/>
    <w:rsid w:val="00EE727B"/>
  </w:style>
  <w:style w:type="character" w:customStyle="1" w:styleId="number">
    <w:name w:val="number"/>
    <w:basedOn w:val="Fontepargpadro"/>
    <w:rsid w:val="00EE727B"/>
  </w:style>
  <w:style w:type="character" w:customStyle="1" w:styleId="string">
    <w:name w:val="string"/>
    <w:basedOn w:val="Fontepargpadro"/>
    <w:rsid w:val="00EE727B"/>
  </w:style>
  <w:style w:type="character" w:customStyle="1" w:styleId="comment2">
    <w:name w:val="comment2"/>
    <w:basedOn w:val="Fontepargpadro"/>
    <w:rsid w:val="00EE727B"/>
    <w:rPr>
      <w:color w:val="008200"/>
      <w:bdr w:val="none" w:sz="0" w:space="0" w:color="auto" w:frame="1"/>
    </w:rPr>
  </w:style>
  <w:style w:type="character" w:customStyle="1" w:styleId="keyword2">
    <w:name w:val="keyword2"/>
    <w:basedOn w:val="Fontepargpadro"/>
    <w:rsid w:val="00EE727B"/>
    <w:rPr>
      <w:b/>
      <w:bCs/>
      <w:color w:val="006699"/>
      <w:bdr w:val="none" w:sz="0" w:space="0" w:color="auto" w:frame="1"/>
    </w:rPr>
  </w:style>
  <w:style w:type="character" w:customStyle="1" w:styleId="string2">
    <w:name w:val="string2"/>
    <w:basedOn w:val="Fontepargpadro"/>
    <w:rsid w:val="00EE727B"/>
    <w:rPr>
      <w:color w:val="0000FF"/>
      <w:bdr w:val="none" w:sz="0" w:space="0" w:color="auto" w:frame="1"/>
    </w:rPr>
  </w:style>
  <w:style w:type="character" w:customStyle="1" w:styleId="number2">
    <w:name w:val="number2"/>
    <w:basedOn w:val="Fontepargpadro"/>
    <w:rsid w:val="008333CA"/>
    <w:rPr>
      <w:color w:val="C00000"/>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06542">
      <w:bodyDiv w:val="1"/>
      <w:marLeft w:val="0"/>
      <w:marRight w:val="0"/>
      <w:marTop w:val="0"/>
      <w:marBottom w:val="0"/>
      <w:divBdr>
        <w:top w:val="none" w:sz="0" w:space="0" w:color="auto"/>
        <w:left w:val="none" w:sz="0" w:space="0" w:color="auto"/>
        <w:bottom w:val="none" w:sz="0" w:space="0" w:color="auto"/>
        <w:right w:val="none" w:sz="0" w:space="0" w:color="auto"/>
      </w:divBdr>
    </w:div>
    <w:div w:id="65493901">
      <w:bodyDiv w:val="1"/>
      <w:marLeft w:val="0"/>
      <w:marRight w:val="0"/>
      <w:marTop w:val="0"/>
      <w:marBottom w:val="0"/>
      <w:divBdr>
        <w:top w:val="none" w:sz="0" w:space="0" w:color="auto"/>
        <w:left w:val="none" w:sz="0" w:space="0" w:color="auto"/>
        <w:bottom w:val="none" w:sz="0" w:space="0" w:color="auto"/>
        <w:right w:val="none" w:sz="0" w:space="0" w:color="auto"/>
      </w:divBdr>
      <w:divsChild>
        <w:div w:id="1216047315">
          <w:marLeft w:val="0"/>
          <w:marRight w:val="0"/>
          <w:marTop w:val="270"/>
          <w:marBottom w:val="270"/>
          <w:divBdr>
            <w:top w:val="none" w:sz="0" w:space="0" w:color="auto"/>
            <w:left w:val="none" w:sz="0" w:space="0" w:color="auto"/>
            <w:bottom w:val="none" w:sz="0" w:space="0" w:color="auto"/>
            <w:right w:val="none" w:sz="0" w:space="0" w:color="auto"/>
          </w:divBdr>
        </w:div>
      </w:divsChild>
    </w:div>
    <w:div w:id="70397927">
      <w:bodyDiv w:val="1"/>
      <w:marLeft w:val="0"/>
      <w:marRight w:val="0"/>
      <w:marTop w:val="0"/>
      <w:marBottom w:val="0"/>
      <w:divBdr>
        <w:top w:val="none" w:sz="0" w:space="0" w:color="auto"/>
        <w:left w:val="none" w:sz="0" w:space="0" w:color="auto"/>
        <w:bottom w:val="none" w:sz="0" w:space="0" w:color="auto"/>
        <w:right w:val="none" w:sz="0" w:space="0" w:color="auto"/>
      </w:divBdr>
    </w:div>
    <w:div w:id="155997629">
      <w:bodyDiv w:val="1"/>
      <w:marLeft w:val="0"/>
      <w:marRight w:val="0"/>
      <w:marTop w:val="0"/>
      <w:marBottom w:val="0"/>
      <w:divBdr>
        <w:top w:val="none" w:sz="0" w:space="0" w:color="auto"/>
        <w:left w:val="none" w:sz="0" w:space="0" w:color="auto"/>
        <w:bottom w:val="none" w:sz="0" w:space="0" w:color="auto"/>
        <w:right w:val="none" w:sz="0" w:space="0" w:color="auto"/>
      </w:divBdr>
    </w:div>
    <w:div w:id="191041975">
      <w:bodyDiv w:val="1"/>
      <w:marLeft w:val="0"/>
      <w:marRight w:val="0"/>
      <w:marTop w:val="0"/>
      <w:marBottom w:val="0"/>
      <w:divBdr>
        <w:top w:val="none" w:sz="0" w:space="0" w:color="auto"/>
        <w:left w:val="none" w:sz="0" w:space="0" w:color="auto"/>
        <w:bottom w:val="none" w:sz="0" w:space="0" w:color="auto"/>
        <w:right w:val="none" w:sz="0" w:space="0" w:color="auto"/>
      </w:divBdr>
    </w:div>
    <w:div w:id="239871499">
      <w:bodyDiv w:val="1"/>
      <w:marLeft w:val="0"/>
      <w:marRight w:val="0"/>
      <w:marTop w:val="0"/>
      <w:marBottom w:val="0"/>
      <w:divBdr>
        <w:top w:val="none" w:sz="0" w:space="0" w:color="auto"/>
        <w:left w:val="none" w:sz="0" w:space="0" w:color="auto"/>
        <w:bottom w:val="none" w:sz="0" w:space="0" w:color="auto"/>
        <w:right w:val="none" w:sz="0" w:space="0" w:color="auto"/>
      </w:divBdr>
    </w:div>
    <w:div w:id="320744338">
      <w:bodyDiv w:val="1"/>
      <w:marLeft w:val="0"/>
      <w:marRight w:val="0"/>
      <w:marTop w:val="0"/>
      <w:marBottom w:val="0"/>
      <w:divBdr>
        <w:top w:val="none" w:sz="0" w:space="0" w:color="auto"/>
        <w:left w:val="none" w:sz="0" w:space="0" w:color="auto"/>
        <w:bottom w:val="none" w:sz="0" w:space="0" w:color="auto"/>
        <w:right w:val="none" w:sz="0" w:space="0" w:color="auto"/>
      </w:divBdr>
    </w:div>
    <w:div w:id="340665433">
      <w:bodyDiv w:val="1"/>
      <w:marLeft w:val="0"/>
      <w:marRight w:val="0"/>
      <w:marTop w:val="0"/>
      <w:marBottom w:val="0"/>
      <w:divBdr>
        <w:top w:val="none" w:sz="0" w:space="0" w:color="auto"/>
        <w:left w:val="none" w:sz="0" w:space="0" w:color="auto"/>
        <w:bottom w:val="none" w:sz="0" w:space="0" w:color="auto"/>
        <w:right w:val="none" w:sz="0" w:space="0" w:color="auto"/>
      </w:divBdr>
    </w:div>
    <w:div w:id="344065715">
      <w:bodyDiv w:val="1"/>
      <w:marLeft w:val="0"/>
      <w:marRight w:val="0"/>
      <w:marTop w:val="0"/>
      <w:marBottom w:val="0"/>
      <w:divBdr>
        <w:top w:val="none" w:sz="0" w:space="0" w:color="auto"/>
        <w:left w:val="none" w:sz="0" w:space="0" w:color="auto"/>
        <w:bottom w:val="none" w:sz="0" w:space="0" w:color="auto"/>
        <w:right w:val="none" w:sz="0" w:space="0" w:color="auto"/>
      </w:divBdr>
    </w:div>
    <w:div w:id="377557553">
      <w:bodyDiv w:val="1"/>
      <w:marLeft w:val="0"/>
      <w:marRight w:val="0"/>
      <w:marTop w:val="0"/>
      <w:marBottom w:val="0"/>
      <w:divBdr>
        <w:top w:val="none" w:sz="0" w:space="0" w:color="auto"/>
        <w:left w:val="none" w:sz="0" w:space="0" w:color="auto"/>
        <w:bottom w:val="none" w:sz="0" w:space="0" w:color="auto"/>
        <w:right w:val="none" w:sz="0" w:space="0" w:color="auto"/>
      </w:divBdr>
      <w:divsChild>
        <w:div w:id="485367804">
          <w:marLeft w:val="0"/>
          <w:marRight w:val="0"/>
          <w:marTop w:val="270"/>
          <w:marBottom w:val="270"/>
          <w:divBdr>
            <w:top w:val="none" w:sz="0" w:space="0" w:color="auto"/>
            <w:left w:val="none" w:sz="0" w:space="0" w:color="auto"/>
            <w:bottom w:val="none" w:sz="0" w:space="0" w:color="auto"/>
            <w:right w:val="none" w:sz="0" w:space="0" w:color="auto"/>
          </w:divBdr>
        </w:div>
      </w:divsChild>
    </w:div>
    <w:div w:id="500238816">
      <w:bodyDiv w:val="1"/>
      <w:marLeft w:val="0"/>
      <w:marRight w:val="0"/>
      <w:marTop w:val="0"/>
      <w:marBottom w:val="0"/>
      <w:divBdr>
        <w:top w:val="none" w:sz="0" w:space="0" w:color="auto"/>
        <w:left w:val="none" w:sz="0" w:space="0" w:color="auto"/>
        <w:bottom w:val="none" w:sz="0" w:space="0" w:color="auto"/>
        <w:right w:val="none" w:sz="0" w:space="0" w:color="auto"/>
      </w:divBdr>
      <w:divsChild>
        <w:div w:id="1585602297">
          <w:marLeft w:val="0"/>
          <w:marRight w:val="0"/>
          <w:marTop w:val="270"/>
          <w:marBottom w:val="270"/>
          <w:divBdr>
            <w:top w:val="none" w:sz="0" w:space="0" w:color="auto"/>
            <w:left w:val="none" w:sz="0" w:space="0" w:color="auto"/>
            <w:bottom w:val="none" w:sz="0" w:space="0" w:color="auto"/>
            <w:right w:val="none" w:sz="0" w:space="0" w:color="auto"/>
          </w:divBdr>
        </w:div>
      </w:divsChild>
    </w:div>
    <w:div w:id="655258376">
      <w:bodyDiv w:val="1"/>
      <w:marLeft w:val="0"/>
      <w:marRight w:val="0"/>
      <w:marTop w:val="0"/>
      <w:marBottom w:val="0"/>
      <w:divBdr>
        <w:top w:val="none" w:sz="0" w:space="0" w:color="auto"/>
        <w:left w:val="none" w:sz="0" w:space="0" w:color="auto"/>
        <w:bottom w:val="none" w:sz="0" w:space="0" w:color="auto"/>
        <w:right w:val="none" w:sz="0" w:space="0" w:color="auto"/>
      </w:divBdr>
    </w:div>
    <w:div w:id="972561967">
      <w:bodyDiv w:val="1"/>
      <w:marLeft w:val="0"/>
      <w:marRight w:val="0"/>
      <w:marTop w:val="0"/>
      <w:marBottom w:val="0"/>
      <w:divBdr>
        <w:top w:val="none" w:sz="0" w:space="0" w:color="auto"/>
        <w:left w:val="none" w:sz="0" w:space="0" w:color="auto"/>
        <w:bottom w:val="none" w:sz="0" w:space="0" w:color="auto"/>
        <w:right w:val="none" w:sz="0" w:space="0" w:color="auto"/>
      </w:divBdr>
    </w:div>
    <w:div w:id="975642059">
      <w:bodyDiv w:val="1"/>
      <w:marLeft w:val="0"/>
      <w:marRight w:val="0"/>
      <w:marTop w:val="0"/>
      <w:marBottom w:val="0"/>
      <w:divBdr>
        <w:top w:val="none" w:sz="0" w:space="0" w:color="auto"/>
        <w:left w:val="none" w:sz="0" w:space="0" w:color="auto"/>
        <w:bottom w:val="none" w:sz="0" w:space="0" w:color="auto"/>
        <w:right w:val="none" w:sz="0" w:space="0" w:color="auto"/>
      </w:divBdr>
    </w:div>
    <w:div w:id="984627518">
      <w:bodyDiv w:val="1"/>
      <w:marLeft w:val="0"/>
      <w:marRight w:val="0"/>
      <w:marTop w:val="0"/>
      <w:marBottom w:val="0"/>
      <w:divBdr>
        <w:top w:val="none" w:sz="0" w:space="0" w:color="auto"/>
        <w:left w:val="none" w:sz="0" w:space="0" w:color="auto"/>
        <w:bottom w:val="none" w:sz="0" w:space="0" w:color="auto"/>
        <w:right w:val="none" w:sz="0" w:space="0" w:color="auto"/>
      </w:divBdr>
      <w:divsChild>
        <w:div w:id="2090151761">
          <w:marLeft w:val="0"/>
          <w:marRight w:val="0"/>
          <w:marTop w:val="270"/>
          <w:marBottom w:val="270"/>
          <w:divBdr>
            <w:top w:val="none" w:sz="0" w:space="0" w:color="auto"/>
            <w:left w:val="none" w:sz="0" w:space="0" w:color="auto"/>
            <w:bottom w:val="none" w:sz="0" w:space="0" w:color="auto"/>
            <w:right w:val="none" w:sz="0" w:space="0" w:color="auto"/>
          </w:divBdr>
        </w:div>
      </w:divsChild>
    </w:div>
    <w:div w:id="987632770">
      <w:bodyDiv w:val="1"/>
      <w:marLeft w:val="0"/>
      <w:marRight w:val="0"/>
      <w:marTop w:val="0"/>
      <w:marBottom w:val="0"/>
      <w:divBdr>
        <w:top w:val="none" w:sz="0" w:space="0" w:color="auto"/>
        <w:left w:val="none" w:sz="0" w:space="0" w:color="auto"/>
        <w:bottom w:val="none" w:sz="0" w:space="0" w:color="auto"/>
        <w:right w:val="none" w:sz="0" w:space="0" w:color="auto"/>
      </w:divBdr>
    </w:div>
    <w:div w:id="1049108525">
      <w:bodyDiv w:val="1"/>
      <w:marLeft w:val="0"/>
      <w:marRight w:val="0"/>
      <w:marTop w:val="0"/>
      <w:marBottom w:val="0"/>
      <w:divBdr>
        <w:top w:val="none" w:sz="0" w:space="0" w:color="auto"/>
        <w:left w:val="none" w:sz="0" w:space="0" w:color="auto"/>
        <w:bottom w:val="none" w:sz="0" w:space="0" w:color="auto"/>
        <w:right w:val="none" w:sz="0" w:space="0" w:color="auto"/>
      </w:divBdr>
    </w:div>
    <w:div w:id="1052727278">
      <w:bodyDiv w:val="1"/>
      <w:marLeft w:val="0"/>
      <w:marRight w:val="0"/>
      <w:marTop w:val="0"/>
      <w:marBottom w:val="0"/>
      <w:divBdr>
        <w:top w:val="none" w:sz="0" w:space="0" w:color="auto"/>
        <w:left w:val="none" w:sz="0" w:space="0" w:color="auto"/>
        <w:bottom w:val="none" w:sz="0" w:space="0" w:color="auto"/>
        <w:right w:val="none" w:sz="0" w:space="0" w:color="auto"/>
      </w:divBdr>
    </w:div>
    <w:div w:id="1186093044">
      <w:bodyDiv w:val="1"/>
      <w:marLeft w:val="0"/>
      <w:marRight w:val="0"/>
      <w:marTop w:val="0"/>
      <w:marBottom w:val="0"/>
      <w:divBdr>
        <w:top w:val="none" w:sz="0" w:space="0" w:color="auto"/>
        <w:left w:val="none" w:sz="0" w:space="0" w:color="auto"/>
        <w:bottom w:val="none" w:sz="0" w:space="0" w:color="auto"/>
        <w:right w:val="none" w:sz="0" w:space="0" w:color="auto"/>
      </w:divBdr>
    </w:div>
    <w:div w:id="1390956404">
      <w:bodyDiv w:val="1"/>
      <w:marLeft w:val="0"/>
      <w:marRight w:val="0"/>
      <w:marTop w:val="0"/>
      <w:marBottom w:val="0"/>
      <w:divBdr>
        <w:top w:val="none" w:sz="0" w:space="0" w:color="auto"/>
        <w:left w:val="none" w:sz="0" w:space="0" w:color="auto"/>
        <w:bottom w:val="none" w:sz="0" w:space="0" w:color="auto"/>
        <w:right w:val="none" w:sz="0" w:space="0" w:color="auto"/>
      </w:divBdr>
      <w:divsChild>
        <w:div w:id="1940403756">
          <w:marLeft w:val="0"/>
          <w:marRight w:val="0"/>
          <w:marTop w:val="270"/>
          <w:marBottom w:val="270"/>
          <w:divBdr>
            <w:top w:val="none" w:sz="0" w:space="0" w:color="auto"/>
            <w:left w:val="none" w:sz="0" w:space="0" w:color="auto"/>
            <w:bottom w:val="none" w:sz="0" w:space="0" w:color="auto"/>
            <w:right w:val="none" w:sz="0" w:space="0" w:color="auto"/>
          </w:divBdr>
        </w:div>
      </w:divsChild>
    </w:div>
    <w:div w:id="1546139618">
      <w:bodyDiv w:val="1"/>
      <w:marLeft w:val="0"/>
      <w:marRight w:val="0"/>
      <w:marTop w:val="0"/>
      <w:marBottom w:val="0"/>
      <w:divBdr>
        <w:top w:val="none" w:sz="0" w:space="0" w:color="auto"/>
        <w:left w:val="none" w:sz="0" w:space="0" w:color="auto"/>
        <w:bottom w:val="none" w:sz="0" w:space="0" w:color="auto"/>
        <w:right w:val="none" w:sz="0" w:space="0" w:color="auto"/>
      </w:divBdr>
    </w:div>
    <w:div w:id="1604679077">
      <w:bodyDiv w:val="1"/>
      <w:marLeft w:val="0"/>
      <w:marRight w:val="0"/>
      <w:marTop w:val="0"/>
      <w:marBottom w:val="0"/>
      <w:divBdr>
        <w:top w:val="none" w:sz="0" w:space="0" w:color="auto"/>
        <w:left w:val="none" w:sz="0" w:space="0" w:color="auto"/>
        <w:bottom w:val="none" w:sz="0" w:space="0" w:color="auto"/>
        <w:right w:val="none" w:sz="0" w:space="0" w:color="auto"/>
      </w:divBdr>
      <w:divsChild>
        <w:div w:id="223492983">
          <w:marLeft w:val="0"/>
          <w:marRight w:val="0"/>
          <w:marTop w:val="270"/>
          <w:marBottom w:val="270"/>
          <w:divBdr>
            <w:top w:val="none" w:sz="0" w:space="0" w:color="auto"/>
            <w:left w:val="none" w:sz="0" w:space="0" w:color="auto"/>
            <w:bottom w:val="none" w:sz="0" w:space="0" w:color="auto"/>
            <w:right w:val="none" w:sz="0" w:space="0" w:color="auto"/>
          </w:divBdr>
        </w:div>
      </w:divsChild>
    </w:div>
    <w:div w:id="1846902090">
      <w:bodyDiv w:val="1"/>
      <w:marLeft w:val="0"/>
      <w:marRight w:val="0"/>
      <w:marTop w:val="0"/>
      <w:marBottom w:val="0"/>
      <w:divBdr>
        <w:top w:val="none" w:sz="0" w:space="0" w:color="auto"/>
        <w:left w:val="none" w:sz="0" w:space="0" w:color="auto"/>
        <w:bottom w:val="none" w:sz="0" w:space="0" w:color="auto"/>
        <w:right w:val="none" w:sz="0" w:space="0" w:color="auto"/>
      </w:divBdr>
    </w:div>
    <w:div w:id="2035769151">
      <w:bodyDiv w:val="1"/>
      <w:marLeft w:val="0"/>
      <w:marRight w:val="0"/>
      <w:marTop w:val="0"/>
      <w:marBottom w:val="0"/>
      <w:divBdr>
        <w:top w:val="none" w:sz="0" w:space="0" w:color="auto"/>
        <w:left w:val="none" w:sz="0" w:space="0" w:color="auto"/>
        <w:bottom w:val="none" w:sz="0" w:space="0" w:color="auto"/>
        <w:right w:val="none" w:sz="0" w:space="0" w:color="auto"/>
      </w:divBdr>
    </w:div>
    <w:div w:id="2069377668">
      <w:bodyDiv w:val="1"/>
      <w:marLeft w:val="0"/>
      <w:marRight w:val="0"/>
      <w:marTop w:val="0"/>
      <w:marBottom w:val="0"/>
      <w:divBdr>
        <w:top w:val="none" w:sz="0" w:space="0" w:color="auto"/>
        <w:left w:val="none" w:sz="0" w:space="0" w:color="auto"/>
        <w:bottom w:val="none" w:sz="0" w:space="0" w:color="auto"/>
        <w:right w:val="none" w:sz="0" w:space="0" w:color="auto"/>
      </w:divBdr>
    </w:div>
    <w:div w:id="2082480876">
      <w:bodyDiv w:val="1"/>
      <w:marLeft w:val="0"/>
      <w:marRight w:val="0"/>
      <w:marTop w:val="0"/>
      <w:marBottom w:val="0"/>
      <w:divBdr>
        <w:top w:val="none" w:sz="0" w:space="0" w:color="auto"/>
        <w:left w:val="none" w:sz="0" w:space="0" w:color="auto"/>
        <w:bottom w:val="none" w:sz="0" w:space="0" w:color="auto"/>
        <w:right w:val="none" w:sz="0" w:space="0" w:color="auto"/>
      </w:divBdr>
    </w:div>
    <w:div w:id="2098281570">
      <w:bodyDiv w:val="1"/>
      <w:marLeft w:val="0"/>
      <w:marRight w:val="0"/>
      <w:marTop w:val="0"/>
      <w:marBottom w:val="0"/>
      <w:divBdr>
        <w:top w:val="none" w:sz="0" w:space="0" w:color="auto"/>
        <w:left w:val="none" w:sz="0" w:space="0" w:color="auto"/>
        <w:bottom w:val="none" w:sz="0" w:space="0" w:color="auto"/>
        <w:right w:val="none" w:sz="0" w:space="0" w:color="auto"/>
      </w:divBdr>
      <w:divsChild>
        <w:div w:id="1313439055">
          <w:marLeft w:val="0"/>
          <w:marRight w:val="0"/>
          <w:marTop w:val="270"/>
          <w:marBottom w:val="270"/>
          <w:divBdr>
            <w:top w:val="none" w:sz="0" w:space="0" w:color="auto"/>
            <w:left w:val="none" w:sz="0" w:space="0" w:color="auto"/>
            <w:bottom w:val="none" w:sz="0" w:space="0" w:color="auto"/>
            <w:right w:val="none" w:sz="0" w:space="0" w:color="auto"/>
          </w:divBdr>
        </w:div>
      </w:divsChild>
    </w:div>
    <w:div w:id="2106876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7.wdp"/><Relationship Id="rId21" Type="http://schemas.openxmlformats.org/officeDocument/2006/relationships/image" Target="media/image7.png"/><Relationship Id="rId42" Type="http://schemas.microsoft.com/office/2007/relationships/hdphoto" Target="media/hdphoto15.wdp"/><Relationship Id="rId47" Type="http://schemas.openxmlformats.org/officeDocument/2006/relationships/image" Target="media/image20.png"/><Relationship Id="rId63" Type="http://schemas.openxmlformats.org/officeDocument/2006/relationships/image" Target="media/image28.png"/><Relationship Id="rId68" Type="http://schemas.microsoft.com/office/2007/relationships/hdphoto" Target="media/hdphoto28.wdp"/><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1.png"/><Relationship Id="rId11" Type="http://schemas.openxmlformats.org/officeDocument/2006/relationships/image" Target="media/image1.png"/><Relationship Id="rId24" Type="http://schemas.microsoft.com/office/2007/relationships/hdphoto" Target="media/hdphoto6.wdp"/><Relationship Id="rId32" Type="http://schemas.microsoft.com/office/2007/relationships/hdphoto" Target="media/hdphoto10.wdp"/><Relationship Id="rId37" Type="http://schemas.openxmlformats.org/officeDocument/2006/relationships/image" Target="media/image15.png"/><Relationship Id="rId40" Type="http://schemas.microsoft.com/office/2007/relationships/hdphoto" Target="media/hdphoto14.wdp"/><Relationship Id="rId45" Type="http://schemas.openxmlformats.org/officeDocument/2006/relationships/image" Target="media/image19.png"/><Relationship Id="rId53" Type="http://schemas.openxmlformats.org/officeDocument/2006/relationships/image" Target="media/image23.png"/><Relationship Id="rId58" Type="http://schemas.microsoft.com/office/2007/relationships/hdphoto" Target="media/hdphoto23.wdp"/><Relationship Id="rId66" Type="http://schemas.microsoft.com/office/2007/relationships/hdphoto" Target="media/hdphoto27.wdp"/><Relationship Id="rId5" Type="http://schemas.openxmlformats.org/officeDocument/2006/relationships/settings" Target="settings.xml"/><Relationship Id="rId61" Type="http://schemas.openxmlformats.org/officeDocument/2006/relationships/image" Target="media/image27.png"/><Relationship Id="rId19" Type="http://schemas.openxmlformats.org/officeDocument/2006/relationships/image" Target="media/image6.png"/><Relationship Id="rId14" Type="http://schemas.microsoft.com/office/2007/relationships/hdphoto" Target="media/hdphoto1.wdp"/><Relationship Id="rId22" Type="http://schemas.microsoft.com/office/2007/relationships/hdphoto" Target="media/hdphoto5.wdp"/><Relationship Id="rId27" Type="http://schemas.openxmlformats.org/officeDocument/2006/relationships/image" Target="media/image10.jpeg"/><Relationship Id="rId30" Type="http://schemas.microsoft.com/office/2007/relationships/hdphoto" Target="media/hdphoto9.wdp"/><Relationship Id="rId35" Type="http://schemas.openxmlformats.org/officeDocument/2006/relationships/image" Target="media/image14.png"/><Relationship Id="rId43" Type="http://schemas.openxmlformats.org/officeDocument/2006/relationships/image" Target="media/image18.png"/><Relationship Id="rId48" Type="http://schemas.microsoft.com/office/2007/relationships/hdphoto" Target="media/hdphoto18.wdp"/><Relationship Id="rId56" Type="http://schemas.microsoft.com/office/2007/relationships/hdphoto" Target="media/hdphoto22.wdp"/><Relationship Id="rId64" Type="http://schemas.microsoft.com/office/2007/relationships/hdphoto" Target="media/hdphoto26.wdp"/><Relationship Id="rId69"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2.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2.wmf"/><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microsoft.com/office/2007/relationships/hdphoto" Target="media/hdphoto13.wdp"/><Relationship Id="rId46" Type="http://schemas.microsoft.com/office/2007/relationships/hdphoto" Target="media/hdphoto17.wdp"/><Relationship Id="rId59" Type="http://schemas.openxmlformats.org/officeDocument/2006/relationships/image" Target="media/image26.png"/><Relationship Id="rId67" Type="http://schemas.openxmlformats.org/officeDocument/2006/relationships/image" Target="media/image30.png"/><Relationship Id="rId20" Type="http://schemas.microsoft.com/office/2007/relationships/hdphoto" Target="media/hdphoto4.wdp"/><Relationship Id="rId41" Type="http://schemas.openxmlformats.org/officeDocument/2006/relationships/image" Target="media/image17.png"/><Relationship Id="rId54" Type="http://schemas.microsoft.com/office/2007/relationships/hdphoto" Target="media/hdphoto21.wdp"/><Relationship Id="rId62" Type="http://schemas.microsoft.com/office/2007/relationships/hdphoto" Target="media/hdphoto25.wdp"/><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microsoft.com/office/2007/relationships/hdphoto" Target="media/hdphoto8.wdp"/><Relationship Id="rId36" Type="http://schemas.microsoft.com/office/2007/relationships/hdphoto" Target="media/hdphoto12.wdp"/><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header" Target="header1.xml"/><Relationship Id="rId31" Type="http://schemas.openxmlformats.org/officeDocument/2006/relationships/image" Target="media/image12.png"/><Relationship Id="rId44" Type="http://schemas.microsoft.com/office/2007/relationships/hdphoto" Target="media/hdphoto16.wdp"/><Relationship Id="rId52" Type="http://schemas.microsoft.com/office/2007/relationships/hdphoto" Target="media/hdphoto20.wdp"/><Relationship Id="rId60" Type="http://schemas.microsoft.com/office/2007/relationships/hdphoto" Target="media/hdphoto24.wdp"/><Relationship Id="rId65" Type="http://schemas.openxmlformats.org/officeDocument/2006/relationships/image" Target="media/image29.png"/><Relationship Id="rId73" Type="http://schemas.microsoft.com/office/2011/relationships/commentsExtended" Target="commentsExtended.xml"/><Relationship Id="rId4" Type="http://schemas.microsoft.com/office/2007/relationships/stylesWithEffects" Target="stylesWithEffects.xml"/><Relationship Id="rId9" Type="http://schemas.openxmlformats.org/officeDocument/2006/relationships/comments" Target="comments.xml"/><Relationship Id="rId13" Type="http://schemas.openxmlformats.org/officeDocument/2006/relationships/image" Target="media/image3.png"/><Relationship Id="rId18" Type="http://schemas.microsoft.com/office/2007/relationships/hdphoto" Target="media/hdphoto3.wdp"/><Relationship Id="rId39" Type="http://schemas.openxmlformats.org/officeDocument/2006/relationships/image" Target="media/image16.png"/><Relationship Id="rId34" Type="http://schemas.microsoft.com/office/2007/relationships/hdphoto" Target="media/hdphoto11.wdp"/><Relationship Id="rId50" Type="http://schemas.microsoft.com/office/2007/relationships/hdphoto" Target="media/hdphoto19.wdp"/><Relationship Id="rId55" Type="http://schemas.openxmlformats.org/officeDocument/2006/relationships/image" Target="media/image24.png"/><Relationship Id="rId7" Type="http://schemas.openxmlformats.org/officeDocument/2006/relationships/footnotes" Target="footnotes.xml"/><Relationship Id="rId71"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C215C2-1620-4B18-A7E9-3325816A0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74</Pages>
  <Words>33278</Words>
  <Characters>179707</Characters>
  <Application>Microsoft Office Word</Application>
  <DocSecurity>0</DocSecurity>
  <Lines>1497</Lines>
  <Paragraphs>425</Paragraphs>
  <ScaleCrop>false</ScaleCrop>
  <HeadingPairs>
    <vt:vector size="2" baseType="variant">
      <vt:variant>
        <vt:lpstr>Título</vt:lpstr>
      </vt:variant>
      <vt:variant>
        <vt:i4>1</vt:i4>
      </vt:variant>
    </vt:vector>
  </HeadingPairs>
  <TitlesOfParts>
    <vt:vector size="1" baseType="lpstr">
      <vt:lpstr/>
    </vt:vector>
  </TitlesOfParts>
  <Company>Pessoal</Company>
  <LinksUpToDate>false</LinksUpToDate>
  <CharactersWithSpaces>212560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Aluno</dc:creator>
  <cp:lastModifiedBy>Glauber Matteis Gadelha</cp:lastModifiedBy>
  <cp:revision>10</cp:revision>
  <cp:lastPrinted>2020-03-18T16:55:00Z</cp:lastPrinted>
  <dcterms:created xsi:type="dcterms:W3CDTF">2020-05-01T13:24:00Z</dcterms:created>
  <dcterms:modified xsi:type="dcterms:W3CDTF">2020-05-30T15:04:00Z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http://www.zotero.org/styles/associacao-brasileira-de-normas-tecnicas</vt:lpwstr>
  </property>
  <property fmtid="{D5CDD505-2E9C-101B-9397-08002B2CF9AE}" pid="5" name="Mendeley Recent Style Name 1_1">
    <vt:lpwstr>Associação Brasileira de Normas Técnicas (Portuguese - Brazil)</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http://www.zotero.org/styles/modern-humanities-research-association</vt:lpwstr>
  </property>
  <property fmtid="{D5CDD505-2E9C-101B-9397-08002B2CF9AE}" pid="9" name="Mendeley Recent Style Name 3_1">
    <vt:lpwstr>Modern Humanities Research Association 3rd edition (note with bibliography)</vt:lpwstr>
  </property>
  <property fmtid="{D5CDD505-2E9C-101B-9397-08002B2CF9AE}" pid="10" name="Mendeley Recent Style Id 4_1">
    <vt:lpwstr>http://www.zotero.org/styles/modern-language-association</vt:lpwstr>
  </property>
  <property fmtid="{D5CDD505-2E9C-101B-9397-08002B2CF9AE}" pid="11" name="Mendeley Recent Style Name 4_1">
    <vt:lpwstr>Modern Language Association 8th edition</vt:lpwstr>
  </property>
  <property fmtid="{D5CDD505-2E9C-101B-9397-08002B2CF9AE}" pid="12" name="Mendeley Recent Style Id 5_1">
    <vt:lpwstr>http://www.zotero.org/styles/nature</vt:lpwstr>
  </property>
  <property fmtid="{D5CDD505-2E9C-101B-9397-08002B2CF9AE}" pid="13" name="Mendeley Recent Style Name 5_1">
    <vt:lpwstr>Nature</vt:lpwstr>
  </property>
  <property fmtid="{D5CDD505-2E9C-101B-9397-08002B2CF9AE}" pid="14" name="Mendeley Recent Style Id 6_1">
    <vt:lpwstr>http://www.zotero.org/styles/associacao-brasileira-de-normas-tecnicas-unirio-eipp</vt:lpwstr>
  </property>
  <property fmtid="{D5CDD505-2E9C-101B-9397-08002B2CF9AE}" pid="15" name="Mendeley Recent Style Name 6_1">
    <vt:lpwstr>Universidade Federal do Estado do Rio de Janeiro - Educação Infantil e Políticas Públicas - ABNT (Portuguese - Brazil)</vt:lpwstr>
  </property>
  <property fmtid="{D5CDD505-2E9C-101B-9397-08002B2CF9AE}" pid="16" name="Mendeley Recent Style Id 7_1">
    <vt:lpwstr>http://www.zotero.org/styles/associacao-brasileira-de-normas-tecnicas-ufpr</vt:lpwstr>
  </property>
  <property fmtid="{D5CDD505-2E9C-101B-9397-08002B2CF9AE}" pid="17" name="Mendeley Recent Style Name 7_1">
    <vt:lpwstr>Universidade Federal do Paraná - ABNT (Portuguese - Brazil)</vt:lpwstr>
  </property>
  <property fmtid="{D5CDD505-2E9C-101B-9397-08002B2CF9AE}" pid="18" name="Mendeley Recent Style Id 8_1">
    <vt:lpwstr>http://www.zotero.org/styles/associacao-brasileira-de-normas-tecnicas-ufrgs</vt:lpwstr>
  </property>
  <property fmtid="{D5CDD505-2E9C-101B-9397-08002B2CF9AE}" pid="19" name="Mendeley Recent Style Name 8_1">
    <vt:lpwstr>Universidade Federal do Rio Grande do Sul - ABNT (autoria completa) (Portuguese - Brazil)</vt:lpwstr>
  </property>
  <property fmtid="{D5CDD505-2E9C-101B-9397-08002B2CF9AE}" pid="20" name="Mendeley Recent Style Id 9_1">
    <vt:lpwstr>http://www.zotero.org/styles/universidade-de-sao-paulo-instituto-de-matematica-e-estatistica</vt:lpwstr>
  </property>
  <property fmtid="{D5CDD505-2E9C-101B-9397-08002B2CF9AE}" pid="21" name="Mendeley Recent Style Name 9_1">
    <vt:lpwstr>Universidade de São Paulo - Instituto de Matemática e Estatística</vt:lpwstr>
  </property>
  <property fmtid="{D5CDD505-2E9C-101B-9397-08002B2CF9AE}" pid="22" name="Mendeley Document_1">
    <vt:lpwstr>True</vt:lpwstr>
  </property>
  <property fmtid="{D5CDD505-2E9C-101B-9397-08002B2CF9AE}" pid="23" name="Mendeley Unique User Id_1">
    <vt:lpwstr>e8715fd6-2828-35d4-9e18-9fe6f3d1d65a</vt:lpwstr>
  </property>
  <property fmtid="{D5CDD505-2E9C-101B-9397-08002B2CF9AE}" pid="24" name="Mendeley Citation Style_1">
    <vt:lpwstr>http://www.zotero.org/styles/associacao-brasileira-de-normas-tecnicas</vt:lpwstr>
  </property>
</Properties>
</file>